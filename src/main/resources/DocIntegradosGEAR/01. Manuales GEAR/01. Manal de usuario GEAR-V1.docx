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F578B" w:rsidRDefault="004F578B" w:rsidP="00D2714B">
      <w:pPr>
        <w:jc w:val="center"/>
        <w:rPr>
          <w:b/>
          <w:sz w:val="36"/>
        </w:rPr>
      </w:pPr>
    </w:p>
    <w:p w:rsidR="00D77316" w:rsidRDefault="00D77316" w:rsidP="00D2714B">
      <w:pPr>
        <w:jc w:val="center"/>
        <w:rPr>
          <w:b/>
          <w:noProof/>
          <w:sz w:val="36"/>
          <w:lang w:eastAsia="es-CO"/>
        </w:rPr>
      </w:pPr>
    </w:p>
    <w:p w:rsidR="00D77316" w:rsidRDefault="00D77316" w:rsidP="00D2714B">
      <w:pPr>
        <w:jc w:val="center"/>
        <w:rPr>
          <w:b/>
          <w:noProof/>
          <w:sz w:val="36"/>
          <w:lang w:eastAsia="es-CO"/>
        </w:rPr>
      </w:pPr>
    </w:p>
    <w:p w:rsidR="004F578B" w:rsidRDefault="004F578B" w:rsidP="00D2714B">
      <w:pPr>
        <w:jc w:val="center"/>
        <w:rPr>
          <w:b/>
          <w:sz w:val="36"/>
        </w:rPr>
      </w:pPr>
      <w:r>
        <w:rPr>
          <w:b/>
          <w:noProof/>
          <w:sz w:val="36"/>
          <w:lang w:eastAsia="es-CO"/>
        </w:rPr>
        <w:drawing>
          <wp:inline distT="0" distB="0" distL="0" distR="0">
            <wp:extent cx="4505405" cy="1869743"/>
            <wp:effectExtent l="0" t="0" r="0" b="0"/>
            <wp:docPr id="3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_GEAR-11 v2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7185" cy="189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78B" w:rsidRDefault="004F578B" w:rsidP="00D2714B">
      <w:pPr>
        <w:jc w:val="center"/>
        <w:rPr>
          <w:b/>
          <w:sz w:val="36"/>
        </w:rPr>
      </w:pPr>
    </w:p>
    <w:p w:rsidR="004F578B" w:rsidRDefault="004F578B" w:rsidP="00D2714B">
      <w:pPr>
        <w:jc w:val="center"/>
        <w:rPr>
          <w:b/>
          <w:sz w:val="36"/>
        </w:rPr>
      </w:pPr>
    </w:p>
    <w:p w:rsidR="004F578B" w:rsidRDefault="004F578B" w:rsidP="00D2714B">
      <w:pPr>
        <w:jc w:val="center"/>
        <w:rPr>
          <w:b/>
          <w:sz w:val="36"/>
        </w:rPr>
      </w:pPr>
    </w:p>
    <w:p w:rsidR="004F578B" w:rsidRPr="004F578B" w:rsidRDefault="004F578B" w:rsidP="00D2714B">
      <w:pPr>
        <w:jc w:val="center"/>
        <w:rPr>
          <w:b/>
          <w:sz w:val="72"/>
        </w:rPr>
      </w:pPr>
      <w:r w:rsidRPr="004F578B">
        <w:rPr>
          <w:b/>
          <w:sz w:val="72"/>
        </w:rPr>
        <w:t xml:space="preserve">Manual De Usuario </w:t>
      </w:r>
    </w:p>
    <w:p w:rsidR="008E6A33" w:rsidRPr="004F578B" w:rsidRDefault="008E6A33" w:rsidP="00D2714B">
      <w:pPr>
        <w:jc w:val="center"/>
        <w:rPr>
          <w:b/>
          <w:sz w:val="72"/>
        </w:rPr>
      </w:pPr>
      <w:r w:rsidRPr="004F578B">
        <w:rPr>
          <w:b/>
          <w:sz w:val="72"/>
        </w:rPr>
        <w:t>GEAR</w:t>
      </w:r>
    </w:p>
    <w:p w:rsidR="008E6A33" w:rsidRDefault="008E6A33" w:rsidP="00D2714B">
      <w:pPr>
        <w:jc w:val="center"/>
        <w:rPr>
          <w:b/>
          <w:sz w:val="36"/>
        </w:rPr>
      </w:pPr>
    </w:p>
    <w:p w:rsidR="008E6A33" w:rsidRDefault="008E6A33" w:rsidP="00D2714B">
      <w:pPr>
        <w:jc w:val="center"/>
        <w:rPr>
          <w:b/>
          <w:sz w:val="36"/>
        </w:rPr>
      </w:pPr>
    </w:p>
    <w:p w:rsidR="008E6A33" w:rsidRDefault="008E6A33">
      <w:pPr>
        <w:jc w:val="left"/>
        <w:rPr>
          <w:b/>
          <w:sz w:val="36"/>
        </w:rPr>
      </w:pPr>
      <w:r>
        <w:rPr>
          <w:b/>
          <w:sz w:val="36"/>
        </w:rPr>
        <w:br w:type="page"/>
      </w:r>
    </w:p>
    <w:p w:rsidR="00BA3FE7" w:rsidRPr="00D2714B" w:rsidRDefault="00BA3FE7" w:rsidP="00D2714B">
      <w:pPr>
        <w:jc w:val="center"/>
        <w:rPr>
          <w:b/>
          <w:sz w:val="36"/>
        </w:rPr>
      </w:pPr>
      <w:r w:rsidRPr="00D2714B">
        <w:rPr>
          <w:b/>
          <w:sz w:val="36"/>
        </w:rPr>
        <w:lastRenderedPageBreak/>
        <w:t>GEAR</w:t>
      </w:r>
    </w:p>
    <w:p w:rsidR="00BA3FE7" w:rsidRPr="00BA3FE7" w:rsidRDefault="00BA3FE7" w:rsidP="00BA3FE7">
      <w:pPr>
        <w:spacing w:after="240" w:line="240" w:lineRule="auto"/>
        <w:rPr>
          <w:rFonts w:eastAsia="Times New Roman" w:cs="Arial"/>
          <w:szCs w:val="24"/>
        </w:rPr>
      </w:pPr>
    </w:p>
    <w:p w:rsidR="00BA3FE7" w:rsidRPr="00BA3FE7" w:rsidRDefault="00BA3FE7" w:rsidP="00747223">
      <w:r w:rsidRPr="00BA3FE7">
        <w:t xml:space="preserve">El Software es una herramienta tecnológica que guía a los consultores de AE (Arquitectura Empresarial)  y a los miembros del comité de AE de la entidad pública (cliente) en el proceso de registro de evidencias artefactos / instrumento s / datos / evaluaciones. </w:t>
      </w:r>
    </w:p>
    <w:p w:rsidR="00BA3FE7" w:rsidRPr="00BA3FE7" w:rsidRDefault="00BA3FE7" w:rsidP="00747223">
      <w:r w:rsidRPr="00BA3FE7">
        <w:t>Por tanto es un Repositorio de AE con una interfaz gráfica amigable Web y que puede ser expuesta en la nube, para que los usuarios lo vean como algo más que una serie de carpetas compartidas (</w:t>
      </w:r>
      <w:proofErr w:type="spellStart"/>
      <w:r w:rsidRPr="00BA3FE7">
        <w:t>ej</w:t>
      </w:r>
      <w:proofErr w:type="spellEnd"/>
      <w:r w:rsidRPr="00BA3FE7">
        <w:t xml:space="preserve">: </w:t>
      </w:r>
      <w:proofErr w:type="spellStart"/>
      <w:r w:rsidRPr="00BA3FE7">
        <w:t>Dropbox</w:t>
      </w:r>
      <w:proofErr w:type="spellEnd"/>
      <w:r w:rsidRPr="00BA3FE7">
        <w:t xml:space="preserve">, Google Drive, </w:t>
      </w:r>
      <w:proofErr w:type="spellStart"/>
      <w:r w:rsidRPr="00BA3FE7">
        <w:t>etc</w:t>
      </w:r>
      <w:proofErr w:type="spellEnd"/>
      <w:r w:rsidRPr="00BA3FE7">
        <w:t xml:space="preserve">). </w:t>
      </w:r>
    </w:p>
    <w:p w:rsidR="00BA3FE7" w:rsidRPr="00BA3FE7" w:rsidRDefault="00BA3FE7" w:rsidP="00747223"/>
    <w:p w:rsidR="00BA3FE7" w:rsidRPr="00BA3FE7" w:rsidRDefault="00BA3FE7" w:rsidP="00747223">
      <w:r w:rsidRPr="00BA3FE7">
        <w:t xml:space="preserve">Los diagramas de AE son generados en herramientas de terceros conocidas como modeladores de AE y dichos diagramas (archivos o adjuntos) son almacenados en GEAR para mostrar avance dentro de los objetivos de una entidad bajo un modelo conocido como GEAR </w:t>
      </w:r>
      <w:proofErr w:type="spellStart"/>
      <w:r w:rsidRPr="00BA3FE7">
        <w:t>Methodology</w:t>
      </w:r>
      <w:proofErr w:type="spellEnd"/>
      <w:r w:rsidRPr="00BA3FE7">
        <w:t xml:space="preserve"> que esta 100% alineado al GEACO (Modelo de Arquitectura Empresarial del estado Colombiano) conocido como Arquitectura TI.</w:t>
      </w:r>
    </w:p>
    <w:p w:rsidR="00BA3FE7" w:rsidRPr="00BA3FE7" w:rsidRDefault="00CB5C15" w:rsidP="00747223">
      <w:pPr>
        <w:rPr>
          <w:rStyle w:val="Hipervnculo"/>
          <w:rFonts w:cs="Arial"/>
          <w:szCs w:val="24"/>
        </w:rPr>
      </w:pPr>
      <w:hyperlink r:id="rId10" w:history="1">
        <w:r w:rsidR="00BA3FE7" w:rsidRPr="00BA3FE7">
          <w:rPr>
            <w:rStyle w:val="Hipervnculo"/>
            <w:rFonts w:cs="Arial"/>
            <w:szCs w:val="24"/>
          </w:rPr>
          <w:t>http://www.mintic.gov.co/arquitecturati/630/w3-propertyvalue-8114.html</w:t>
        </w:r>
      </w:hyperlink>
    </w:p>
    <w:p w:rsidR="00BA3FE7" w:rsidRPr="00BA3FE7" w:rsidRDefault="00BA3FE7" w:rsidP="00747223">
      <w:r w:rsidRPr="00BA3FE7">
        <w:rPr>
          <w:noProof/>
          <w:lang w:eastAsia="es-CO"/>
        </w:rPr>
        <w:drawing>
          <wp:inline distT="0" distB="0" distL="0" distR="0" wp14:anchorId="3944C8BA" wp14:editId="1ED56CA7">
            <wp:extent cx="5943600" cy="137795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in título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FE7" w:rsidRPr="00BA3FE7" w:rsidRDefault="00BA3FE7" w:rsidP="00747223"/>
    <w:p w:rsidR="00BA3FE7" w:rsidRPr="00747223" w:rsidRDefault="00BA3FE7" w:rsidP="00747223">
      <w:r w:rsidRPr="00747223">
        <w:t>A continuación la lista de funciones principales que tendrá GEAR:</w:t>
      </w:r>
    </w:p>
    <w:p w:rsidR="00BA3FE7" w:rsidRPr="00AA0204" w:rsidRDefault="00BA3FE7" w:rsidP="00D2714B">
      <w:pPr>
        <w:pStyle w:val="Prrafodelista"/>
        <w:numPr>
          <w:ilvl w:val="0"/>
          <w:numId w:val="4"/>
        </w:numPr>
        <w:spacing w:line="480" w:lineRule="auto"/>
        <w:rPr>
          <w:lang w:val="es-CO"/>
        </w:rPr>
      </w:pPr>
      <w:r w:rsidRPr="00AA0204">
        <w:rPr>
          <w:lang w:val="es-CO"/>
        </w:rPr>
        <w:t>Gestión y Autenticación de Usuarios Segura por Organización/Entidad</w:t>
      </w:r>
    </w:p>
    <w:p w:rsidR="00BA3FE7" w:rsidRPr="00AA0204" w:rsidRDefault="00BA3FE7" w:rsidP="00D2714B">
      <w:pPr>
        <w:pStyle w:val="Prrafodelista"/>
        <w:numPr>
          <w:ilvl w:val="0"/>
          <w:numId w:val="4"/>
        </w:numPr>
        <w:spacing w:line="480" w:lineRule="auto"/>
        <w:rPr>
          <w:lang w:val="es-CO"/>
        </w:rPr>
      </w:pPr>
      <w:r w:rsidRPr="00AA0204">
        <w:rPr>
          <w:lang w:val="es-CO"/>
        </w:rPr>
        <w:t>Visualización de Diagramas de Arquitectura Empresarial generales</w:t>
      </w:r>
    </w:p>
    <w:p w:rsidR="00BA3FE7" w:rsidRPr="00747223" w:rsidRDefault="00BA3FE7" w:rsidP="00D2714B">
      <w:pPr>
        <w:pStyle w:val="Prrafodelista"/>
        <w:numPr>
          <w:ilvl w:val="0"/>
          <w:numId w:val="4"/>
        </w:numPr>
        <w:spacing w:line="480" w:lineRule="auto"/>
      </w:pPr>
      <w:proofErr w:type="spellStart"/>
      <w:r w:rsidRPr="00747223">
        <w:t>Carga</w:t>
      </w:r>
      <w:proofErr w:type="spellEnd"/>
      <w:r w:rsidRPr="00747223">
        <w:t xml:space="preserve"> de </w:t>
      </w:r>
      <w:proofErr w:type="spellStart"/>
      <w:r w:rsidRPr="00747223">
        <w:t>Diagramas</w:t>
      </w:r>
      <w:proofErr w:type="spellEnd"/>
      <w:r w:rsidRPr="00747223">
        <w:t xml:space="preserve"> de Arquitectura</w:t>
      </w:r>
    </w:p>
    <w:p w:rsidR="00BA3FE7" w:rsidRPr="00AA0204" w:rsidRDefault="00BA3FE7" w:rsidP="00D2714B">
      <w:pPr>
        <w:pStyle w:val="Prrafodelista"/>
        <w:numPr>
          <w:ilvl w:val="0"/>
          <w:numId w:val="4"/>
        </w:numPr>
        <w:spacing w:line="480" w:lineRule="auto"/>
        <w:rPr>
          <w:lang w:val="es-CO"/>
        </w:rPr>
      </w:pPr>
      <w:r w:rsidRPr="00AA0204">
        <w:rPr>
          <w:lang w:val="es-CO"/>
        </w:rPr>
        <w:t>Consulta y Descarga de Diagrama de Arquitectura</w:t>
      </w:r>
    </w:p>
    <w:p w:rsidR="00BA3FE7" w:rsidRPr="00AA0204" w:rsidRDefault="00BA3FE7" w:rsidP="00D2714B">
      <w:pPr>
        <w:pStyle w:val="Prrafodelista"/>
        <w:numPr>
          <w:ilvl w:val="0"/>
          <w:numId w:val="4"/>
        </w:numPr>
        <w:spacing w:line="480" w:lineRule="auto"/>
        <w:rPr>
          <w:lang w:val="es-CO"/>
        </w:rPr>
      </w:pPr>
      <w:r w:rsidRPr="00AA0204">
        <w:rPr>
          <w:lang w:val="es-CO"/>
        </w:rPr>
        <w:t>Carga de Artefactos y Documentos de AE</w:t>
      </w:r>
    </w:p>
    <w:p w:rsidR="00BA3FE7" w:rsidRPr="00AA0204" w:rsidRDefault="00BA3FE7" w:rsidP="00D2714B">
      <w:pPr>
        <w:pStyle w:val="Prrafodelista"/>
        <w:numPr>
          <w:ilvl w:val="0"/>
          <w:numId w:val="4"/>
        </w:numPr>
        <w:spacing w:line="480" w:lineRule="auto"/>
        <w:rPr>
          <w:lang w:val="es-CO"/>
        </w:rPr>
      </w:pPr>
      <w:r w:rsidRPr="00AA0204">
        <w:rPr>
          <w:lang w:val="es-CO"/>
        </w:rPr>
        <w:t>Consulta y Descarga de Artefactos y Documentos de AE</w:t>
      </w:r>
    </w:p>
    <w:p w:rsidR="00BA3FE7" w:rsidRPr="00AA0204" w:rsidRDefault="00BA3FE7" w:rsidP="00D2714B">
      <w:pPr>
        <w:pStyle w:val="Prrafodelista"/>
        <w:numPr>
          <w:ilvl w:val="0"/>
          <w:numId w:val="4"/>
        </w:numPr>
        <w:spacing w:line="480" w:lineRule="auto"/>
        <w:rPr>
          <w:lang w:val="es-CO"/>
        </w:rPr>
      </w:pPr>
      <w:r w:rsidRPr="00AA0204">
        <w:rPr>
          <w:lang w:val="es-CO"/>
        </w:rPr>
        <w:lastRenderedPageBreak/>
        <w:t>Tableros de Seguimiento y Control de AE</w:t>
      </w:r>
    </w:p>
    <w:p w:rsidR="00BA3FE7" w:rsidRPr="00747223" w:rsidRDefault="00BA3FE7" w:rsidP="00D2714B">
      <w:pPr>
        <w:pStyle w:val="Prrafodelista"/>
        <w:numPr>
          <w:ilvl w:val="0"/>
          <w:numId w:val="4"/>
        </w:numPr>
        <w:spacing w:line="480" w:lineRule="auto"/>
      </w:pPr>
      <w:proofErr w:type="spellStart"/>
      <w:r w:rsidRPr="00747223">
        <w:t>Parametrización</w:t>
      </w:r>
      <w:proofErr w:type="spellEnd"/>
      <w:r w:rsidRPr="00747223">
        <w:t xml:space="preserve"> de </w:t>
      </w:r>
      <w:proofErr w:type="spellStart"/>
      <w:r w:rsidRPr="00747223">
        <w:t>Cuentas</w:t>
      </w:r>
      <w:proofErr w:type="spellEnd"/>
      <w:r w:rsidRPr="00747223">
        <w:t xml:space="preserve"> y Proyecciones</w:t>
      </w:r>
    </w:p>
    <w:p w:rsidR="00BA3FE7" w:rsidRPr="00AA0204" w:rsidRDefault="00BA3FE7" w:rsidP="00D2714B">
      <w:pPr>
        <w:pStyle w:val="Prrafodelista"/>
        <w:numPr>
          <w:ilvl w:val="0"/>
          <w:numId w:val="4"/>
        </w:numPr>
        <w:spacing w:line="480" w:lineRule="auto"/>
        <w:rPr>
          <w:lang w:val="es-CO"/>
        </w:rPr>
      </w:pPr>
      <w:r w:rsidRPr="00AA0204">
        <w:rPr>
          <w:lang w:val="es-CO"/>
        </w:rPr>
        <w:t>Definición de Estados AS-IS y TO-BE</w:t>
      </w:r>
    </w:p>
    <w:p w:rsidR="00BA3FE7" w:rsidRPr="00AA0204" w:rsidRDefault="00BA3FE7" w:rsidP="00D2714B">
      <w:pPr>
        <w:pStyle w:val="Prrafodelista"/>
        <w:numPr>
          <w:ilvl w:val="0"/>
          <w:numId w:val="4"/>
        </w:numPr>
        <w:spacing w:line="480" w:lineRule="auto"/>
        <w:rPr>
          <w:lang w:val="es-CO"/>
        </w:rPr>
      </w:pPr>
      <w:r w:rsidRPr="00AA0204">
        <w:rPr>
          <w:lang w:val="es-CO"/>
        </w:rPr>
        <w:t>Gestión de Diagnóstico y Encuestas AE</w:t>
      </w:r>
    </w:p>
    <w:p w:rsidR="00BA3FE7" w:rsidRPr="00AA0204" w:rsidRDefault="00BA3FE7" w:rsidP="00D2714B">
      <w:pPr>
        <w:pStyle w:val="Prrafodelista"/>
        <w:numPr>
          <w:ilvl w:val="0"/>
          <w:numId w:val="4"/>
        </w:numPr>
        <w:spacing w:line="480" w:lineRule="auto"/>
        <w:rPr>
          <w:lang w:val="es-CO"/>
        </w:rPr>
      </w:pPr>
      <w:r w:rsidRPr="00AA0204">
        <w:rPr>
          <w:lang w:val="es-CO"/>
        </w:rPr>
        <w:t>Clasificación de Madurez de Arquitectura Empresarial</w:t>
      </w:r>
    </w:p>
    <w:p w:rsidR="00BA3FE7" w:rsidRPr="00AA0204" w:rsidRDefault="00BA3FE7" w:rsidP="00D2714B">
      <w:pPr>
        <w:pStyle w:val="Prrafodelista"/>
        <w:numPr>
          <w:ilvl w:val="0"/>
          <w:numId w:val="4"/>
        </w:numPr>
        <w:spacing w:line="480" w:lineRule="auto"/>
        <w:rPr>
          <w:lang w:val="es-CO"/>
        </w:rPr>
      </w:pPr>
      <w:r w:rsidRPr="00AA0204">
        <w:rPr>
          <w:lang w:val="es-CO"/>
        </w:rPr>
        <w:t>Catálogo de documentación de Arquitectura Empresarial</w:t>
      </w:r>
    </w:p>
    <w:p w:rsidR="00BA3FE7" w:rsidRPr="00747223" w:rsidRDefault="00BA3FE7" w:rsidP="00D2714B">
      <w:pPr>
        <w:pStyle w:val="Prrafodelista"/>
        <w:numPr>
          <w:ilvl w:val="0"/>
          <w:numId w:val="4"/>
        </w:numPr>
        <w:spacing w:line="480" w:lineRule="auto"/>
      </w:pPr>
      <w:proofErr w:type="spellStart"/>
      <w:r w:rsidRPr="00747223">
        <w:t>Tutoriales</w:t>
      </w:r>
      <w:proofErr w:type="spellEnd"/>
      <w:r w:rsidRPr="00747223">
        <w:t xml:space="preserve"> </w:t>
      </w:r>
      <w:proofErr w:type="spellStart"/>
      <w:r w:rsidRPr="00747223">
        <w:t>embebidos</w:t>
      </w:r>
      <w:proofErr w:type="spellEnd"/>
      <w:r w:rsidRPr="00747223">
        <w:t xml:space="preserve"> en la herramienta</w:t>
      </w:r>
    </w:p>
    <w:p w:rsidR="00BA3FE7" w:rsidRPr="00AA0204" w:rsidRDefault="00BA3FE7" w:rsidP="00D2714B">
      <w:pPr>
        <w:pStyle w:val="Prrafodelista"/>
        <w:numPr>
          <w:ilvl w:val="0"/>
          <w:numId w:val="4"/>
        </w:numPr>
        <w:spacing w:line="480" w:lineRule="auto"/>
        <w:rPr>
          <w:lang w:val="es-CO"/>
        </w:rPr>
      </w:pPr>
      <w:r w:rsidRPr="00AA0204">
        <w:rPr>
          <w:lang w:val="es-CO"/>
        </w:rPr>
        <w:t>Gestión de Análisis de Brecha y Arquitecturas de Transición</w:t>
      </w:r>
    </w:p>
    <w:p w:rsidR="00BA3FE7" w:rsidRPr="00AA0204" w:rsidRDefault="00BA3FE7" w:rsidP="00D2714B">
      <w:pPr>
        <w:pStyle w:val="Prrafodelista"/>
        <w:numPr>
          <w:ilvl w:val="0"/>
          <w:numId w:val="4"/>
        </w:numPr>
        <w:spacing w:line="480" w:lineRule="auto"/>
        <w:rPr>
          <w:lang w:val="es-CO"/>
        </w:rPr>
      </w:pPr>
      <w:r w:rsidRPr="00AA0204">
        <w:rPr>
          <w:lang w:val="es-CO"/>
        </w:rPr>
        <w:t>Gestión de Atributos, Comentarios y Alertas</w:t>
      </w:r>
    </w:p>
    <w:p w:rsidR="00BA3FE7" w:rsidRPr="00AA0204" w:rsidRDefault="00BA3FE7" w:rsidP="00D2714B">
      <w:pPr>
        <w:pStyle w:val="Prrafodelista"/>
        <w:numPr>
          <w:ilvl w:val="0"/>
          <w:numId w:val="4"/>
        </w:numPr>
        <w:spacing w:line="480" w:lineRule="auto"/>
        <w:rPr>
          <w:lang w:val="es-CO"/>
        </w:rPr>
      </w:pPr>
      <w:r w:rsidRPr="00AA0204">
        <w:rPr>
          <w:lang w:val="es-CO"/>
        </w:rPr>
        <w:t>Comunicación y Colaboración de Equipos AE</w:t>
      </w:r>
    </w:p>
    <w:p w:rsidR="00BA3FE7" w:rsidRPr="00AA0204" w:rsidRDefault="00BA3FE7" w:rsidP="00D2714B">
      <w:pPr>
        <w:pStyle w:val="Prrafodelista"/>
        <w:numPr>
          <w:ilvl w:val="0"/>
          <w:numId w:val="4"/>
        </w:numPr>
        <w:spacing w:line="480" w:lineRule="auto"/>
        <w:rPr>
          <w:lang w:val="es-CO"/>
        </w:rPr>
      </w:pPr>
      <w:r w:rsidRPr="00AA0204">
        <w:rPr>
          <w:lang w:val="es-CO"/>
        </w:rPr>
        <w:t>Manejo de Métricas, Alarmas y Umbrales para los diagnósticos AE</w:t>
      </w:r>
    </w:p>
    <w:p w:rsidR="00BA3FE7" w:rsidRPr="00AA0204" w:rsidRDefault="00BA3FE7" w:rsidP="00D2714B">
      <w:pPr>
        <w:pStyle w:val="Prrafodelista"/>
        <w:numPr>
          <w:ilvl w:val="0"/>
          <w:numId w:val="4"/>
        </w:numPr>
        <w:spacing w:line="480" w:lineRule="auto"/>
        <w:rPr>
          <w:lang w:val="es-CO"/>
        </w:rPr>
      </w:pPr>
      <w:r w:rsidRPr="00AA0204">
        <w:rPr>
          <w:lang w:val="es-CO"/>
        </w:rPr>
        <w:t>Generación de Reportes y Notificaciones del sistema</w:t>
      </w:r>
    </w:p>
    <w:p w:rsidR="00BA3FE7" w:rsidRPr="00AA0204" w:rsidRDefault="00BA3FE7" w:rsidP="00D2714B">
      <w:pPr>
        <w:pStyle w:val="Prrafodelista"/>
        <w:numPr>
          <w:ilvl w:val="0"/>
          <w:numId w:val="4"/>
        </w:numPr>
        <w:spacing w:line="480" w:lineRule="auto"/>
        <w:rPr>
          <w:lang w:val="es-CO"/>
        </w:rPr>
      </w:pPr>
      <w:r w:rsidRPr="00AA0204">
        <w:rPr>
          <w:lang w:val="es-CO"/>
        </w:rPr>
        <w:t xml:space="preserve">Manejo de </w:t>
      </w:r>
      <w:proofErr w:type="spellStart"/>
      <w:r w:rsidRPr="00AA0204">
        <w:rPr>
          <w:lang w:val="es-CO"/>
        </w:rPr>
        <w:t>Logs</w:t>
      </w:r>
      <w:proofErr w:type="spellEnd"/>
      <w:r w:rsidRPr="00AA0204">
        <w:rPr>
          <w:lang w:val="es-CO"/>
        </w:rPr>
        <w:t xml:space="preserve"> y Gestión de Errores de la Aplicación</w:t>
      </w:r>
    </w:p>
    <w:p w:rsidR="00BA3FE7" w:rsidRPr="00AA0204" w:rsidRDefault="00BA3FE7" w:rsidP="00D2714B">
      <w:pPr>
        <w:pStyle w:val="Prrafodelista"/>
        <w:numPr>
          <w:ilvl w:val="0"/>
          <w:numId w:val="4"/>
        </w:numPr>
        <w:spacing w:line="480" w:lineRule="auto"/>
        <w:rPr>
          <w:lang w:val="es-CO"/>
        </w:rPr>
      </w:pPr>
      <w:r w:rsidRPr="00AA0204">
        <w:rPr>
          <w:lang w:val="es-CO"/>
        </w:rPr>
        <w:t>Gestión de Identidad de las organizaciones, estructuras y procesos</w:t>
      </w:r>
    </w:p>
    <w:p w:rsidR="00BA3FE7" w:rsidRPr="00AA0204" w:rsidRDefault="00BA3FE7" w:rsidP="00D2714B">
      <w:pPr>
        <w:pStyle w:val="Prrafodelista"/>
        <w:numPr>
          <w:ilvl w:val="0"/>
          <w:numId w:val="4"/>
        </w:numPr>
        <w:spacing w:line="480" w:lineRule="auto"/>
        <w:rPr>
          <w:lang w:val="es-CO"/>
        </w:rPr>
      </w:pPr>
      <w:r w:rsidRPr="00AA0204">
        <w:rPr>
          <w:lang w:val="es-CO"/>
        </w:rPr>
        <w:t>Repositorio de Artefactos Versionados para proyectos de AE</w:t>
      </w:r>
    </w:p>
    <w:p w:rsidR="00BA3FE7" w:rsidRPr="00D2714B" w:rsidRDefault="00BA3FE7" w:rsidP="00D2714B">
      <w:pPr>
        <w:pStyle w:val="Prrafodelista"/>
        <w:numPr>
          <w:ilvl w:val="0"/>
          <w:numId w:val="4"/>
        </w:numPr>
        <w:spacing w:line="480" w:lineRule="auto"/>
        <w:rPr>
          <w:lang w:val="es-CO"/>
        </w:rPr>
      </w:pPr>
      <w:r w:rsidRPr="00D2714B">
        <w:rPr>
          <w:lang w:val="es-CO"/>
        </w:rPr>
        <w:t>Los textos del software pueden ser personalizados gracias a la tecnología de  Internacionalización I18N.</w:t>
      </w:r>
    </w:p>
    <w:p w:rsidR="00BA3FE7" w:rsidRPr="00BA3FE7" w:rsidRDefault="00BA3FE7" w:rsidP="00E71EEC">
      <w:pPr>
        <w:shd w:val="clear" w:color="auto" w:fill="FFFFFF"/>
        <w:spacing w:after="150" w:line="240" w:lineRule="auto"/>
        <w:outlineLvl w:val="0"/>
        <w:rPr>
          <w:rFonts w:eastAsia="Times New Roman" w:cs="Arial"/>
          <w:b/>
          <w:bCs/>
          <w:color w:val="172B4D"/>
          <w:spacing w:val="-2"/>
          <w:kern w:val="36"/>
          <w:sz w:val="32"/>
          <w:szCs w:val="48"/>
          <w:lang w:eastAsia="es-CO"/>
        </w:rPr>
      </w:pPr>
    </w:p>
    <w:p w:rsidR="00BA3FE7" w:rsidRPr="00BA3FE7" w:rsidRDefault="00BA3FE7" w:rsidP="000425C5">
      <w:pPr>
        <w:pBdr>
          <w:left w:val="single" w:sz="4" w:space="4" w:color="auto"/>
          <w:bottom w:val="single" w:sz="4" w:space="1" w:color="auto"/>
        </w:pBdr>
        <w:rPr>
          <w:rFonts w:eastAsia="Times New Roman" w:cs="Arial"/>
          <w:b/>
          <w:bCs/>
          <w:color w:val="172B4D"/>
          <w:spacing w:val="-2"/>
          <w:kern w:val="36"/>
          <w:sz w:val="32"/>
          <w:szCs w:val="48"/>
          <w:lang w:eastAsia="es-CO"/>
        </w:rPr>
      </w:pPr>
      <w:r w:rsidRPr="00BA3FE7">
        <w:rPr>
          <w:rFonts w:eastAsia="Times New Roman" w:cs="Arial"/>
          <w:b/>
          <w:bCs/>
          <w:color w:val="172B4D"/>
          <w:spacing w:val="-2"/>
          <w:kern w:val="36"/>
          <w:sz w:val="32"/>
          <w:szCs w:val="48"/>
          <w:lang w:eastAsia="es-CO"/>
        </w:rPr>
        <w:br w:type="page"/>
      </w:r>
    </w:p>
    <w:sdt>
      <w:sdtPr>
        <w:rPr>
          <w:rFonts w:ascii="Arial" w:eastAsiaTheme="minorHAnsi" w:hAnsi="Arial" w:cstheme="minorBidi"/>
          <w:b w:val="0"/>
          <w:bCs w:val="0"/>
          <w:color w:val="auto"/>
          <w:sz w:val="24"/>
          <w:szCs w:val="22"/>
          <w:lang w:val="es-ES" w:eastAsia="en-US"/>
        </w:rPr>
        <w:id w:val="-1151905529"/>
        <w:docPartObj>
          <w:docPartGallery w:val="Table of Contents"/>
          <w:docPartUnique/>
        </w:docPartObj>
      </w:sdtPr>
      <w:sdtContent>
        <w:p w:rsidR="00D2714B" w:rsidRPr="00D2714B" w:rsidRDefault="00D2714B" w:rsidP="00D2714B">
          <w:pPr>
            <w:pStyle w:val="TtulodeTDC"/>
            <w:jc w:val="center"/>
            <w:rPr>
              <w:rStyle w:val="Ttulo1Car"/>
              <w:rFonts w:eastAsiaTheme="majorEastAsia"/>
              <w:b/>
              <w:color w:val="auto"/>
            </w:rPr>
          </w:pPr>
          <w:r w:rsidRPr="00D2714B">
            <w:rPr>
              <w:rStyle w:val="Ttulo1Car"/>
              <w:rFonts w:eastAsiaTheme="majorEastAsia"/>
              <w:b/>
              <w:color w:val="auto"/>
            </w:rPr>
            <w:t>Tabla de contenido</w:t>
          </w:r>
          <w:r>
            <w:rPr>
              <w:rStyle w:val="Ttulo1Car"/>
              <w:rFonts w:eastAsiaTheme="majorEastAsia"/>
              <w:b/>
              <w:color w:val="auto"/>
            </w:rPr>
            <w:t xml:space="preserve"> del manual de GEAR</w:t>
          </w:r>
        </w:p>
        <w:p w:rsidR="00D2714B" w:rsidRPr="00D2714B" w:rsidRDefault="00D2714B" w:rsidP="00D2714B">
          <w:pPr>
            <w:rPr>
              <w:lang w:val="es-ES" w:eastAsia="es-CO"/>
            </w:rPr>
          </w:pPr>
        </w:p>
        <w:p w:rsidR="00A74E49" w:rsidRDefault="00D2714B">
          <w:pPr>
            <w:pStyle w:val="TDC2"/>
            <w:rPr>
              <w:rFonts w:asciiTheme="minorHAnsi" w:eastAsiaTheme="minorEastAsia" w:hAnsiTheme="minorHAnsi"/>
              <w:b w:val="0"/>
              <w:sz w:val="22"/>
              <w:lang w:eastAsia="es-CO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517860210" w:history="1">
            <w:r w:rsidR="00A74E49" w:rsidRPr="00967875">
              <w:rPr>
                <w:rStyle w:val="Hipervnculo"/>
              </w:rPr>
              <w:t>1. Login</w:t>
            </w:r>
            <w:r w:rsidR="00A74E49" w:rsidRPr="00A27982">
              <w:rPr>
                <w:b w:val="0"/>
                <w:webHidden/>
              </w:rPr>
              <w:tab/>
            </w:r>
            <w:r w:rsidR="00A74E49" w:rsidRPr="00A27982">
              <w:rPr>
                <w:b w:val="0"/>
                <w:webHidden/>
              </w:rPr>
              <w:fldChar w:fldCharType="begin"/>
            </w:r>
            <w:r w:rsidR="00A74E49" w:rsidRPr="00A27982">
              <w:rPr>
                <w:b w:val="0"/>
                <w:webHidden/>
              </w:rPr>
              <w:instrText xml:space="preserve"> PAGEREF _Toc517860210 \h </w:instrText>
            </w:r>
            <w:r w:rsidR="00A74E49" w:rsidRPr="00A27982">
              <w:rPr>
                <w:b w:val="0"/>
                <w:webHidden/>
              </w:rPr>
            </w:r>
            <w:r w:rsidR="00A74E49" w:rsidRPr="00A27982">
              <w:rPr>
                <w:b w:val="0"/>
                <w:webHidden/>
              </w:rPr>
              <w:fldChar w:fldCharType="separate"/>
            </w:r>
            <w:r w:rsidR="00A74E49" w:rsidRPr="00A27982">
              <w:rPr>
                <w:b w:val="0"/>
                <w:webHidden/>
              </w:rPr>
              <w:t>5</w:t>
            </w:r>
            <w:r w:rsidR="00A74E49" w:rsidRPr="00A27982">
              <w:rPr>
                <w:b w:val="0"/>
                <w:webHidden/>
              </w:rPr>
              <w:fldChar w:fldCharType="end"/>
            </w:r>
          </w:hyperlink>
        </w:p>
        <w:p w:rsidR="00A74E49" w:rsidRDefault="00A74E49">
          <w:pPr>
            <w:pStyle w:val="TDC2"/>
            <w:rPr>
              <w:rFonts w:asciiTheme="minorHAnsi" w:eastAsiaTheme="minorEastAsia" w:hAnsiTheme="minorHAnsi"/>
              <w:b w:val="0"/>
              <w:sz w:val="22"/>
              <w:lang w:eastAsia="es-CO"/>
            </w:rPr>
          </w:pPr>
          <w:hyperlink w:anchor="_Toc517860211" w:history="1">
            <w:r w:rsidRPr="00967875">
              <w:rPr>
                <w:rStyle w:val="Hipervnculo"/>
              </w:rPr>
              <w:t>2. Tablero de control</w:t>
            </w:r>
            <w:r w:rsidRPr="00A27982">
              <w:rPr>
                <w:b w:val="0"/>
                <w:webHidden/>
              </w:rPr>
              <w:tab/>
            </w:r>
            <w:r w:rsidRPr="00A27982">
              <w:rPr>
                <w:b w:val="0"/>
                <w:webHidden/>
              </w:rPr>
              <w:fldChar w:fldCharType="begin"/>
            </w:r>
            <w:r w:rsidRPr="00A27982">
              <w:rPr>
                <w:b w:val="0"/>
                <w:webHidden/>
              </w:rPr>
              <w:instrText xml:space="preserve"> PAGEREF _Toc517860211 \h </w:instrText>
            </w:r>
            <w:r w:rsidRPr="00A27982">
              <w:rPr>
                <w:b w:val="0"/>
                <w:webHidden/>
              </w:rPr>
            </w:r>
            <w:r w:rsidRPr="00A27982">
              <w:rPr>
                <w:b w:val="0"/>
                <w:webHidden/>
              </w:rPr>
              <w:fldChar w:fldCharType="separate"/>
            </w:r>
            <w:r w:rsidRPr="00A27982">
              <w:rPr>
                <w:b w:val="0"/>
                <w:webHidden/>
              </w:rPr>
              <w:t>6</w:t>
            </w:r>
            <w:r w:rsidRPr="00A27982">
              <w:rPr>
                <w:b w:val="0"/>
                <w:webHidden/>
              </w:rPr>
              <w:fldChar w:fldCharType="end"/>
            </w:r>
          </w:hyperlink>
        </w:p>
        <w:p w:rsidR="00A74E49" w:rsidRDefault="00A74E49">
          <w:pPr>
            <w:pStyle w:val="TDC3"/>
            <w:tabs>
              <w:tab w:val="right" w:leader="dot" w:pos="1007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517860212" w:history="1">
            <w:r w:rsidRPr="00A74E49">
              <w:rPr>
                <w:rStyle w:val="Hipervnculo"/>
                <w:b/>
                <w:noProof/>
              </w:rPr>
              <w:t>2.1.</w:t>
            </w:r>
            <w:r w:rsidRPr="00967875">
              <w:rPr>
                <w:rStyle w:val="Hipervnculo"/>
                <w:noProof/>
              </w:rPr>
              <w:t xml:space="preserve"> Cuadro de evaluación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_Toc517860212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4E49" w:rsidRDefault="00A74E49">
          <w:pPr>
            <w:pStyle w:val="TDC3"/>
            <w:tabs>
              <w:tab w:val="right" w:leader="dot" w:pos="1007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517860213" w:history="1">
            <w:r w:rsidRPr="00A74E49">
              <w:rPr>
                <w:rStyle w:val="Hipervnculo"/>
                <w:b/>
                <w:noProof/>
              </w:rPr>
              <w:t>2.2.</w:t>
            </w:r>
            <w:r w:rsidRPr="00967875">
              <w:rPr>
                <w:rStyle w:val="Hipervnculo"/>
                <w:noProof/>
              </w:rPr>
              <w:t xml:space="preserve"> Cuadro de Almacenamiento usado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_Toc517860213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4E49" w:rsidRDefault="00A74E49">
          <w:pPr>
            <w:pStyle w:val="TDC3"/>
            <w:tabs>
              <w:tab w:val="right" w:leader="dot" w:pos="1007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517860214" w:history="1">
            <w:r w:rsidRPr="00A74E49">
              <w:rPr>
                <w:rStyle w:val="Hipervnculo"/>
                <w:b/>
                <w:noProof/>
              </w:rPr>
              <w:t>2.3.</w:t>
            </w:r>
            <w:r w:rsidRPr="00967875">
              <w:rPr>
                <w:rStyle w:val="Hipervnculo"/>
                <w:noProof/>
              </w:rPr>
              <w:t xml:space="preserve"> Cuadro de Artefactos subidos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_Toc517860214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4E49" w:rsidRDefault="00A74E49">
          <w:pPr>
            <w:pStyle w:val="TDC3"/>
            <w:tabs>
              <w:tab w:val="right" w:leader="dot" w:pos="1007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517860215" w:history="1">
            <w:r w:rsidRPr="00A74E49">
              <w:rPr>
                <w:rStyle w:val="Hipervnculo"/>
                <w:b/>
                <w:noProof/>
              </w:rPr>
              <w:t>2.4.</w:t>
            </w:r>
            <w:r w:rsidRPr="00967875">
              <w:rPr>
                <w:rStyle w:val="Hipervnculo"/>
                <w:noProof/>
              </w:rPr>
              <w:t xml:space="preserve"> Cuadro Calendario de eventos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_Toc517860215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4E49" w:rsidRDefault="00A74E49">
          <w:pPr>
            <w:pStyle w:val="TDC3"/>
            <w:tabs>
              <w:tab w:val="right" w:leader="dot" w:pos="1007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517860216" w:history="1">
            <w:r w:rsidRPr="00A74E49">
              <w:rPr>
                <w:rStyle w:val="Hipervnculo"/>
                <w:b/>
                <w:noProof/>
              </w:rPr>
              <w:t>2.5.</w:t>
            </w:r>
            <w:r w:rsidRPr="00967875">
              <w:rPr>
                <w:rStyle w:val="Hipervnculo"/>
                <w:noProof/>
              </w:rPr>
              <w:t xml:space="preserve"> Cuadro de Proyectos empresariales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_Toc517860216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4E49" w:rsidRDefault="00A74E49">
          <w:pPr>
            <w:pStyle w:val="TDC3"/>
            <w:tabs>
              <w:tab w:val="right" w:leader="dot" w:pos="1007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517860217" w:history="1">
            <w:r w:rsidRPr="00A74E49">
              <w:rPr>
                <w:rStyle w:val="Hipervnculo"/>
                <w:b/>
                <w:noProof/>
              </w:rPr>
              <w:t>2.6.</w:t>
            </w:r>
            <w:r w:rsidRPr="00967875">
              <w:rPr>
                <w:rStyle w:val="Hipervnculo"/>
                <w:noProof/>
              </w:rPr>
              <w:t xml:space="preserve"> Cuadro de Encuestas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_Toc517860217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4E49" w:rsidRDefault="00A74E49">
          <w:pPr>
            <w:pStyle w:val="TDC3"/>
            <w:tabs>
              <w:tab w:val="right" w:leader="dot" w:pos="1007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517860218" w:history="1">
            <w:r w:rsidRPr="00A74E49">
              <w:rPr>
                <w:rStyle w:val="Hipervnculo"/>
                <w:b/>
                <w:noProof/>
              </w:rPr>
              <w:t xml:space="preserve">2.7. </w:t>
            </w:r>
            <w:r w:rsidRPr="00967875">
              <w:rPr>
                <w:rStyle w:val="Hipervnculo"/>
                <w:noProof/>
              </w:rPr>
              <w:t>Cuadro de Nivel de madurez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_Toc517860218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4E49" w:rsidRDefault="00A74E49">
          <w:pPr>
            <w:pStyle w:val="TDC3"/>
            <w:tabs>
              <w:tab w:val="right" w:leader="dot" w:pos="1007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517860219" w:history="1">
            <w:r w:rsidRPr="00A74E49">
              <w:rPr>
                <w:rStyle w:val="Hipervnculo"/>
                <w:b/>
                <w:noProof/>
              </w:rPr>
              <w:t>2.8.</w:t>
            </w:r>
            <w:r w:rsidRPr="00967875">
              <w:rPr>
                <w:rStyle w:val="Hipervnculo"/>
                <w:noProof/>
              </w:rPr>
              <w:t xml:space="preserve"> Cuadro de Wikis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_Toc517860219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4E49" w:rsidRDefault="00A74E49">
          <w:pPr>
            <w:pStyle w:val="TDC3"/>
            <w:tabs>
              <w:tab w:val="right" w:leader="dot" w:pos="1007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517860220" w:history="1">
            <w:r w:rsidRPr="00A74E49">
              <w:rPr>
                <w:rStyle w:val="Hipervnculo"/>
                <w:b/>
                <w:noProof/>
              </w:rPr>
              <w:t>2.9.</w:t>
            </w:r>
            <w:r w:rsidRPr="00967875">
              <w:rPr>
                <w:rStyle w:val="Hipervnculo"/>
                <w:noProof/>
              </w:rPr>
              <w:t xml:space="preserve"> Cuadro de Usuarios online</w:t>
            </w:r>
            <w:bookmarkStart w:id="0" w:name="_GoBack"/>
            <w:bookmarkEnd w:id="0"/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_Toc517860220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4E49" w:rsidRDefault="00A74E49">
          <w:pPr>
            <w:pStyle w:val="TDC2"/>
            <w:rPr>
              <w:rFonts w:asciiTheme="minorHAnsi" w:eastAsiaTheme="minorEastAsia" w:hAnsiTheme="minorHAnsi"/>
              <w:b w:val="0"/>
              <w:sz w:val="22"/>
              <w:lang w:eastAsia="es-CO"/>
            </w:rPr>
          </w:pPr>
          <w:hyperlink w:anchor="_Toc517860221" w:history="1">
            <w:r w:rsidRPr="00967875">
              <w:rPr>
                <w:rStyle w:val="Hipervnculo"/>
              </w:rPr>
              <w:t>3. Barra de menú</w:t>
            </w:r>
            <w:r w:rsidRPr="00A27982">
              <w:rPr>
                <w:b w:val="0"/>
                <w:webHidden/>
              </w:rPr>
              <w:tab/>
            </w:r>
            <w:r w:rsidRPr="00A27982">
              <w:rPr>
                <w:b w:val="0"/>
                <w:webHidden/>
              </w:rPr>
              <w:fldChar w:fldCharType="begin"/>
            </w:r>
            <w:r w:rsidRPr="00A27982">
              <w:rPr>
                <w:b w:val="0"/>
                <w:webHidden/>
              </w:rPr>
              <w:instrText xml:space="preserve"> PAGEREF _Toc517860221 \h </w:instrText>
            </w:r>
            <w:r w:rsidRPr="00A27982">
              <w:rPr>
                <w:b w:val="0"/>
                <w:webHidden/>
              </w:rPr>
            </w:r>
            <w:r w:rsidRPr="00A27982">
              <w:rPr>
                <w:b w:val="0"/>
                <w:webHidden/>
              </w:rPr>
              <w:fldChar w:fldCharType="separate"/>
            </w:r>
            <w:r w:rsidRPr="00A27982">
              <w:rPr>
                <w:b w:val="0"/>
                <w:webHidden/>
              </w:rPr>
              <w:t>12</w:t>
            </w:r>
            <w:r w:rsidRPr="00A27982">
              <w:rPr>
                <w:b w:val="0"/>
                <w:webHidden/>
              </w:rPr>
              <w:fldChar w:fldCharType="end"/>
            </w:r>
          </w:hyperlink>
        </w:p>
        <w:p w:rsidR="00A74E49" w:rsidRDefault="00A74E49">
          <w:pPr>
            <w:pStyle w:val="TDC3"/>
            <w:tabs>
              <w:tab w:val="right" w:leader="dot" w:pos="1007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517860222" w:history="1">
            <w:r w:rsidRPr="00A74E49">
              <w:rPr>
                <w:rStyle w:val="Hipervnculo"/>
                <w:b/>
                <w:noProof/>
              </w:rPr>
              <w:t>3.1.</w:t>
            </w:r>
            <w:r w:rsidRPr="00967875">
              <w:rPr>
                <w:rStyle w:val="Hipervnculo"/>
                <w:noProof/>
              </w:rPr>
              <w:t xml:space="preserve"> Inicio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_Toc517860222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4E49" w:rsidRDefault="00A74E49">
          <w:pPr>
            <w:pStyle w:val="TDC3"/>
            <w:tabs>
              <w:tab w:val="right" w:leader="dot" w:pos="1007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517860223" w:history="1">
            <w:r w:rsidRPr="00A74E49">
              <w:rPr>
                <w:rStyle w:val="Hipervnculo"/>
                <w:b/>
                <w:noProof/>
              </w:rPr>
              <w:t>3.2.</w:t>
            </w:r>
            <w:r w:rsidRPr="00967875">
              <w:rPr>
                <w:rStyle w:val="Hipervnculo"/>
                <w:noProof/>
              </w:rPr>
              <w:t xml:space="preserve"> Dominios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_Toc517860223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4E49" w:rsidRDefault="00A74E49">
          <w:pPr>
            <w:pStyle w:val="TDC4"/>
            <w:tabs>
              <w:tab w:val="right" w:leader="dot" w:pos="1007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517860224" w:history="1">
            <w:r w:rsidRPr="00967875">
              <w:rPr>
                <w:rStyle w:val="Hipervnculo"/>
                <w:rFonts w:eastAsia="Times New Roman"/>
                <w:noProof/>
                <w:lang w:eastAsia="es-CO"/>
              </w:rPr>
              <w:t>3.2.1. Subir documentos o diagramas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_Toc517860224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4E49" w:rsidRDefault="00A74E49">
          <w:pPr>
            <w:pStyle w:val="TDC4"/>
            <w:tabs>
              <w:tab w:val="right" w:leader="dot" w:pos="1007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517860225" w:history="1">
            <w:r w:rsidRPr="00967875">
              <w:rPr>
                <w:rStyle w:val="Hipervnculo"/>
                <w:rFonts w:eastAsia="Times New Roman"/>
                <w:noProof/>
                <w:lang w:eastAsia="es-CO"/>
              </w:rPr>
              <w:t>3.2.2. Consultar documentos o diagramas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_Toc517860225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4E49" w:rsidRDefault="00A74E49">
          <w:pPr>
            <w:pStyle w:val="TDC4"/>
            <w:tabs>
              <w:tab w:val="right" w:leader="dot" w:pos="1007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517860226" w:history="1">
            <w:r w:rsidRPr="00967875">
              <w:rPr>
                <w:rStyle w:val="Hipervnculo"/>
                <w:rFonts w:eastAsia="Times New Roman"/>
                <w:noProof/>
                <w:lang w:eastAsia="es-CO"/>
              </w:rPr>
              <w:t>3.2.3. Administrar Wikis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_Toc517860226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4E49" w:rsidRDefault="00A74E49">
          <w:pPr>
            <w:pStyle w:val="TDC4"/>
            <w:tabs>
              <w:tab w:val="right" w:leader="dot" w:pos="1007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517860227" w:history="1">
            <w:r w:rsidRPr="00967875">
              <w:rPr>
                <w:rStyle w:val="Hipervnculo"/>
                <w:rFonts w:eastAsia="Times New Roman"/>
                <w:noProof/>
                <w:lang w:eastAsia="es-CO"/>
              </w:rPr>
              <w:t>3.2.4. Administrar tipos de documentos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_Toc517860227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4E49" w:rsidRDefault="00A74E49">
          <w:pPr>
            <w:pStyle w:val="TDC4"/>
            <w:tabs>
              <w:tab w:val="right" w:leader="dot" w:pos="1007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517860228" w:history="1">
            <w:r w:rsidRPr="00967875">
              <w:rPr>
                <w:rStyle w:val="Hipervnculo"/>
                <w:rFonts w:eastAsia="Times New Roman"/>
                <w:noProof/>
                <w:lang w:eastAsia="es-CO"/>
              </w:rPr>
              <w:t>3.2.5. Administrar plantillas de atributos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_Toc517860228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4E49" w:rsidRDefault="00A74E49">
          <w:pPr>
            <w:pStyle w:val="TDC3"/>
            <w:tabs>
              <w:tab w:val="right" w:leader="dot" w:pos="1007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517860229" w:history="1">
            <w:r w:rsidRPr="00A74E49">
              <w:rPr>
                <w:rStyle w:val="Hipervnculo"/>
                <w:b/>
                <w:noProof/>
              </w:rPr>
              <w:t xml:space="preserve">3.3. </w:t>
            </w:r>
            <w:r w:rsidRPr="00967875">
              <w:rPr>
                <w:rStyle w:val="Hipervnculo"/>
                <w:noProof/>
              </w:rPr>
              <w:t>Documentos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_Toc517860229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4E49" w:rsidRDefault="00A74E49">
          <w:pPr>
            <w:pStyle w:val="TDC3"/>
            <w:tabs>
              <w:tab w:val="right" w:leader="dot" w:pos="1007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517860230" w:history="1">
            <w:r w:rsidRPr="00A74E49">
              <w:rPr>
                <w:rStyle w:val="Hipervnculo"/>
                <w:b/>
                <w:noProof/>
              </w:rPr>
              <w:t>3.4.</w:t>
            </w:r>
            <w:r w:rsidRPr="00967875">
              <w:rPr>
                <w:rStyle w:val="Hipervnculo"/>
                <w:noProof/>
              </w:rPr>
              <w:t xml:space="preserve"> Diagnóstico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_Toc517860230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4E49" w:rsidRDefault="00A74E49">
          <w:pPr>
            <w:pStyle w:val="TDC3"/>
            <w:tabs>
              <w:tab w:val="right" w:leader="dot" w:pos="1007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517860231" w:history="1">
            <w:r w:rsidRPr="00A74E49">
              <w:rPr>
                <w:rStyle w:val="Hipervnculo"/>
                <w:b/>
                <w:noProof/>
              </w:rPr>
              <w:t>3.5.</w:t>
            </w:r>
            <w:r w:rsidRPr="00967875">
              <w:rPr>
                <w:rStyle w:val="Hipervnculo"/>
                <w:noProof/>
              </w:rPr>
              <w:t xml:space="preserve"> Manejo de portafolios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_Toc517860231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4E49" w:rsidRDefault="00A74E49">
          <w:pPr>
            <w:pStyle w:val="TDC3"/>
            <w:tabs>
              <w:tab w:val="right" w:leader="dot" w:pos="1007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517860232" w:history="1">
            <w:r w:rsidRPr="00A74E49">
              <w:rPr>
                <w:rStyle w:val="Hipervnculo"/>
                <w:b/>
                <w:noProof/>
              </w:rPr>
              <w:t xml:space="preserve">3.6. </w:t>
            </w:r>
            <w:r w:rsidRPr="00967875">
              <w:rPr>
                <w:rStyle w:val="Hipervnculo"/>
                <w:noProof/>
              </w:rPr>
              <w:t>Seguimiento de riesgos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_Toc517860232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4E49" w:rsidRDefault="00A74E49">
          <w:pPr>
            <w:pStyle w:val="TDC3"/>
            <w:tabs>
              <w:tab w:val="right" w:leader="dot" w:pos="1007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517860233" w:history="1">
            <w:r w:rsidRPr="00A74E49">
              <w:rPr>
                <w:rStyle w:val="Hipervnculo"/>
                <w:b/>
                <w:noProof/>
              </w:rPr>
              <w:t>3.7.</w:t>
            </w:r>
            <w:r w:rsidRPr="00967875">
              <w:rPr>
                <w:rStyle w:val="Hipervnculo"/>
                <w:noProof/>
              </w:rPr>
              <w:t xml:space="preserve"> Gestión de usuarios y roles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_Toc517860233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4E49" w:rsidRDefault="00A74E49">
          <w:pPr>
            <w:pStyle w:val="TDC3"/>
            <w:tabs>
              <w:tab w:val="right" w:leader="dot" w:pos="1007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517860234" w:history="1">
            <w:r w:rsidRPr="00A74E49">
              <w:rPr>
                <w:rStyle w:val="Hipervnculo"/>
                <w:b/>
                <w:noProof/>
              </w:rPr>
              <w:t>3.8.</w:t>
            </w:r>
            <w:r w:rsidRPr="00967875">
              <w:rPr>
                <w:rStyle w:val="Hipervnculo"/>
                <w:noProof/>
              </w:rPr>
              <w:t xml:space="preserve"> Herramienta de decisiones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_Toc517860234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714B" w:rsidRDefault="00D2714B">
          <w:r>
            <w:fldChar w:fldCharType="end"/>
          </w:r>
        </w:p>
      </w:sdtContent>
    </w:sdt>
    <w:p w:rsidR="00D2714B" w:rsidRDefault="00D2714B" w:rsidP="00D2714B">
      <w:pPr>
        <w:jc w:val="center"/>
        <w:rPr>
          <w:b/>
          <w:sz w:val="36"/>
        </w:rPr>
      </w:pPr>
    </w:p>
    <w:p w:rsidR="00747223" w:rsidRPr="00D2714B" w:rsidRDefault="00747223" w:rsidP="00D2714B">
      <w:pPr>
        <w:jc w:val="center"/>
        <w:rPr>
          <w:b/>
          <w:sz w:val="36"/>
        </w:rPr>
      </w:pPr>
      <w:r w:rsidRPr="00D2714B">
        <w:rPr>
          <w:b/>
          <w:sz w:val="36"/>
        </w:rPr>
        <w:lastRenderedPageBreak/>
        <w:t>MANUAL DE USUARIO GEAR</w:t>
      </w:r>
    </w:p>
    <w:p w:rsidR="00747223" w:rsidRDefault="00747223" w:rsidP="00E71EEC">
      <w:pPr>
        <w:shd w:val="clear" w:color="auto" w:fill="FFFFFF"/>
        <w:spacing w:after="150" w:line="240" w:lineRule="auto"/>
        <w:outlineLvl w:val="0"/>
        <w:rPr>
          <w:rFonts w:eastAsia="Times New Roman" w:cs="Arial"/>
          <w:b/>
          <w:bCs/>
          <w:color w:val="172B4D"/>
          <w:spacing w:val="-2"/>
          <w:kern w:val="36"/>
          <w:sz w:val="32"/>
          <w:szCs w:val="48"/>
          <w:lang w:eastAsia="es-CO"/>
        </w:rPr>
      </w:pPr>
    </w:p>
    <w:p w:rsidR="00D2714B" w:rsidRDefault="00D2714B" w:rsidP="00E71EEC">
      <w:pPr>
        <w:shd w:val="clear" w:color="auto" w:fill="FFFFFF"/>
        <w:spacing w:after="150" w:line="240" w:lineRule="auto"/>
        <w:outlineLvl w:val="0"/>
        <w:rPr>
          <w:rFonts w:eastAsia="Times New Roman" w:cs="Arial"/>
          <w:b/>
          <w:bCs/>
          <w:color w:val="172B4D"/>
          <w:spacing w:val="-2"/>
          <w:kern w:val="36"/>
          <w:sz w:val="32"/>
          <w:szCs w:val="48"/>
          <w:lang w:eastAsia="es-CO"/>
        </w:rPr>
      </w:pPr>
    </w:p>
    <w:p w:rsidR="00E71EEC" w:rsidRPr="00E71EEC" w:rsidRDefault="00E71EEC" w:rsidP="00747223">
      <w:pPr>
        <w:pStyle w:val="Ttulo2"/>
        <w:rPr>
          <w:sz w:val="22"/>
        </w:rPr>
      </w:pPr>
      <w:bookmarkStart w:id="1" w:name="_Toc517860210"/>
      <w:r w:rsidRPr="00BA3FE7">
        <w:t>1. Login</w:t>
      </w:r>
      <w:bookmarkEnd w:id="1"/>
    </w:p>
    <w:p w:rsidR="00E71EEC" w:rsidRPr="00E71EEC" w:rsidRDefault="00E71EEC" w:rsidP="00747223">
      <w:pPr>
        <w:rPr>
          <w:lang w:eastAsia="es-CO"/>
        </w:rPr>
      </w:pPr>
      <w:r w:rsidRPr="00E71EEC">
        <w:rPr>
          <w:lang w:eastAsia="es-CO"/>
        </w:rPr>
        <w:t xml:space="preserve">Lo primero que encontraremos será el login de usuario, este pide usuario y clave. Si la clave o el usuario </w:t>
      </w:r>
      <w:r w:rsidR="00BA3FE7" w:rsidRPr="00BA3FE7">
        <w:rPr>
          <w:lang w:eastAsia="es-CO"/>
        </w:rPr>
        <w:t>están</w:t>
      </w:r>
      <w:r w:rsidRPr="00E71EEC">
        <w:rPr>
          <w:lang w:eastAsia="es-CO"/>
        </w:rPr>
        <w:t xml:space="preserve"> </w:t>
      </w:r>
      <w:r w:rsidR="00BA3FE7" w:rsidRPr="00BA3FE7">
        <w:rPr>
          <w:lang w:eastAsia="es-CO"/>
        </w:rPr>
        <w:t>incorrectos</w:t>
      </w:r>
      <w:r w:rsidRPr="00E71EEC">
        <w:rPr>
          <w:lang w:eastAsia="es-CO"/>
        </w:rPr>
        <w:t xml:space="preserve"> automáticamente aparecerá un aviso de error.</w:t>
      </w:r>
    </w:p>
    <w:p w:rsidR="00CB5C15" w:rsidRDefault="00E71EEC" w:rsidP="00CB5C15">
      <w:pPr>
        <w:keepNext/>
        <w:shd w:val="clear" w:color="auto" w:fill="FFFFFF"/>
        <w:spacing w:before="180" w:after="0" w:line="240" w:lineRule="auto"/>
        <w:jc w:val="center"/>
      </w:pPr>
      <w:r w:rsidRPr="00BA3FE7">
        <w:rPr>
          <w:rFonts w:eastAsia="Times New Roman" w:cs="Arial"/>
          <w:noProof/>
          <w:color w:val="172B4D"/>
          <w:sz w:val="21"/>
          <w:szCs w:val="21"/>
          <w:lang w:eastAsia="es-CO"/>
        </w:rPr>
        <w:drawing>
          <wp:inline distT="0" distB="0" distL="0" distR="0" wp14:anchorId="4C16EB83" wp14:editId="2655D453">
            <wp:extent cx="6696452" cy="3763926"/>
            <wp:effectExtent l="0" t="0" r="0" b="8255"/>
            <wp:docPr id="26" name="Imagen 26" descr="inicio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icio.gi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1558" cy="3766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EEC" w:rsidRPr="00CB5C15" w:rsidRDefault="00CB5C15" w:rsidP="00CB5C15">
      <w:pPr>
        <w:pStyle w:val="Epgrafe"/>
        <w:spacing w:line="276" w:lineRule="auto"/>
        <w:jc w:val="center"/>
        <w:rPr>
          <w:rFonts w:eastAsia="Times New Roman" w:cs="Arial"/>
          <w:i/>
          <w:color w:val="auto"/>
          <w:sz w:val="22"/>
          <w:szCs w:val="21"/>
          <w:lang w:eastAsia="es-CO"/>
        </w:rPr>
      </w:pPr>
      <w:r w:rsidRPr="00CB5C15">
        <w:rPr>
          <w:i/>
          <w:color w:val="auto"/>
          <w:sz w:val="20"/>
        </w:rPr>
        <w:t xml:space="preserve">Ilustración </w:t>
      </w:r>
      <w:r w:rsidRPr="00CB5C15">
        <w:rPr>
          <w:i/>
          <w:color w:val="auto"/>
          <w:sz w:val="20"/>
        </w:rPr>
        <w:fldChar w:fldCharType="begin"/>
      </w:r>
      <w:r w:rsidRPr="00CB5C15">
        <w:rPr>
          <w:i/>
          <w:color w:val="auto"/>
          <w:sz w:val="20"/>
        </w:rPr>
        <w:instrText xml:space="preserve"> SEQ Ilustración \* ARABIC </w:instrText>
      </w:r>
      <w:r w:rsidRPr="00CB5C15">
        <w:rPr>
          <w:i/>
          <w:color w:val="auto"/>
          <w:sz w:val="20"/>
        </w:rPr>
        <w:fldChar w:fldCharType="separate"/>
      </w:r>
      <w:r w:rsidR="00856B86">
        <w:rPr>
          <w:i/>
          <w:noProof/>
          <w:color w:val="auto"/>
          <w:sz w:val="20"/>
        </w:rPr>
        <w:t>1</w:t>
      </w:r>
      <w:r w:rsidRPr="00CB5C15">
        <w:rPr>
          <w:i/>
          <w:color w:val="auto"/>
          <w:sz w:val="20"/>
        </w:rPr>
        <w:fldChar w:fldCharType="end"/>
      </w:r>
      <w:r w:rsidRPr="00CB5C15">
        <w:rPr>
          <w:i/>
          <w:color w:val="auto"/>
          <w:sz w:val="20"/>
        </w:rPr>
        <w:t xml:space="preserve"> Login</w:t>
      </w:r>
    </w:p>
    <w:p w:rsidR="00D2714B" w:rsidRDefault="00D2714B" w:rsidP="00BA3FE7">
      <w:pPr>
        <w:shd w:val="clear" w:color="auto" w:fill="FFFFFF"/>
        <w:spacing w:before="180" w:after="0" w:line="240" w:lineRule="auto"/>
        <w:jc w:val="center"/>
        <w:rPr>
          <w:rFonts w:eastAsia="Times New Roman" w:cs="Arial"/>
          <w:color w:val="172B4D"/>
          <w:sz w:val="21"/>
          <w:szCs w:val="21"/>
          <w:lang w:eastAsia="es-CO"/>
        </w:rPr>
      </w:pPr>
    </w:p>
    <w:p w:rsidR="00D2714B" w:rsidRDefault="00D2714B" w:rsidP="00BA3FE7">
      <w:pPr>
        <w:shd w:val="clear" w:color="auto" w:fill="FFFFFF"/>
        <w:spacing w:before="180" w:after="0" w:line="240" w:lineRule="auto"/>
        <w:jc w:val="center"/>
        <w:rPr>
          <w:rFonts w:eastAsia="Times New Roman" w:cs="Arial"/>
          <w:color w:val="172B4D"/>
          <w:sz w:val="21"/>
          <w:szCs w:val="21"/>
          <w:lang w:eastAsia="es-CO"/>
        </w:rPr>
      </w:pPr>
    </w:p>
    <w:p w:rsidR="00D2714B" w:rsidRDefault="00D2714B" w:rsidP="00BA3FE7">
      <w:pPr>
        <w:shd w:val="clear" w:color="auto" w:fill="FFFFFF"/>
        <w:spacing w:before="180" w:after="0" w:line="240" w:lineRule="auto"/>
        <w:jc w:val="center"/>
        <w:rPr>
          <w:rFonts w:eastAsia="Times New Roman" w:cs="Arial"/>
          <w:color w:val="172B4D"/>
          <w:sz w:val="21"/>
          <w:szCs w:val="21"/>
          <w:lang w:eastAsia="es-CO"/>
        </w:rPr>
      </w:pPr>
    </w:p>
    <w:p w:rsidR="00D2714B" w:rsidRDefault="00D2714B" w:rsidP="00BA3FE7">
      <w:pPr>
        <w:shd w:val="clear" w:color="auto" w:fill="FFFFFF"/>
        <w:spacing w:before="180" w:after="0" w:line="240" w:lineRule="auto"/>
        <w:jc w:val="center"/>
        <w:rPr>
          <w:rFonts w:eastAsia="Times New Roman" w:cs="Arial"/>
          <w:color w:val="172B4D"/>
          <w:sz w:val="21"/>
          <w:szCs w:val="21"/>
          <w:lang w:eastAsia="es-CO"/>
        </w:rPr>
      </w:pPr>
    </w:p>
    <w:p w:rsidR="00D2714B" w:rsidRDefault="00D2714B" w:rsidP="00BA3FE7">
      <w:pPr>
        <w:shd w:val="clear" w:color="auto" w:fill="FFFFFF"/>
        <w:spacing w:before="180" w:after="0" w:line="240" w:lineRule="auto"/>
        <w:jc w:val="center"/>
        <w:rPr>
          <w:rFonts w:eastAsia="Times New Roman" w:cs="Arial"/>
          <w:color w:val="172B4D"/>
          <w:sz w:val="21"/>
          <w:szCs w:val="21"/>
          <w:lang w:eastAsia="es-CO"/>
        </w:rPr>
      </w:pPr>
    </w:p>
    <w:p w:rsidR="00D2714B" w:rsidRDefault="00D2714B" w:rsidP="00BA3FE7">
      <w:pPr>
        <w:shd w:val="clear" w:color="auto" w:fill="FFFFFF"/>
        <w:spacing w:before="180" w:after="0" w:line="240" w:lineRule="auto"/>
        <w:jc w:val="center"/>
        <w:rPr>
          <w:rFonts w:eastAsia="Times New Roman" w:cs="Arial"/>
          <w:color w:val="172B4D"/>
          <w:sz w:val="21"/>
          <w:szCs w:val="21"/>
          <w:lang w:eastAsia="es-CO"/>
        </w:rPr>
      </w:pPr>
    </w:p>
    <w:p w:rsidR="00D2714B" w:rsidRDefault="00D2714B" w:rsidP="00BA3FE7">
      <w:pPr>
        <w:shd w:val="clear" w:color="auto" w:fill="FFFFFF"/>
        <w:spacing w:before="180" w:after="0" w:line="240" w:lineRule="auto"/>
        <w:jc w:val="center"/>
        <w:rPr>
          <w:rFonts w:eastAsia="Times New Roman" w:cs="Arial"/>
          <w:color w:val="172B4D"/>
          <w:sz w:val="21"/>
          <w:szCs w:val="21"/>
          <w:lang w:eastAsia="es-CO"/>
        </w:rPr>
      </w:pPr>
    </w:p>
    <w:p w:rsidR="00E71EEC" w:rsidRPr="00E71EEC" w:rsidRDefault="00E71EEC" w:rsidP="00747223">
      <w:pPr>
        <w:pStyle w:val="Ttulo2"/>
        <w:rPr>
          <w:sz w:val="22"/>
        </w:rPr>
      </w:pPr>
      <w:bookmarkStart w:id="2" w:name="_Toc517860211"/>
      <w:r w:rsidRPr="00BA3FE7">
        <w:lastRenderedPageBreak/>
        <w:t>2. Tablero de control</w:t>
      </w:r>
      <w:bookmarkEnd w:id="2"/>
    </w:p>
    <w:p w:rsidR="00E71EEC" w:rsidRPr="00E71EEC" w:rsidRDefault="00E71EEC" w:rsidP="00747223">
      <w:pPr>
        <w:rPr>
          <w:lang w:eastAsia="es-CO"/>
        </w:rPr>
      </w:pPr>
      <w:r w:rsidRPr="00E71EEC">
        <w:rPr>
          <w:lang w:eastAsia="es-CO"/>
        </w:rPr>
        <w:t>Al ingresar el inicio será el tablero de control, el cual contiene lo siguiente:</w:t>
      </w:r>
    </w:p>
    <w:p w:rsidR="00CB5C15" w:rsidRDefault="00E71EEC" w:rsidP="00CB5C15">
      <w:pPr>
        <w:keepNext/>
        <w:shd w:val="clear" w:color="auto" w:fill="FFFFFF"/>
        <w:spacing w:before="180" w:after="0" w:line="240" w:lineRule="auto"/>
        <w:jc w:val="center"/>
      </w:pPr>
      <w:r w:rsidRPr="00BA3FE7">
        <w:rPr>
          <w:rFonts w:eastAsia="Times New Roman" w:cs="Arial"/>
          <w:noProof/>
          <w:color w:val="172B4D"/>
          <w:sz w:val="21"/>
          <w:szCs w:val="21"/>
          <w:lang w:eastAsia="es-CO"/>
        </w:rPr>
        <w:drawing>
          <wp:inline distT="0" distB="0" distL="0" distR="0" wp14:anchorId="06825269" wp14:editId="50A02D55">
            <wp:extent cx="5325866" cy="7230140"/>
            <wp:effectExtent l="0" t="0" r="8255" b="8890"/>
            <wp:docPr id="25" name="Imagen 25" descr="im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g2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929" cy="7237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14B" w:rsidRPr="00CB5C15" w:rsidRDefault="00CB5C15" w:rsidP="00CB5C15">
      <w:pPr>
        <w:pStyle w:val="Epgrafe"/>
        <w:jc w:val="center"/>
        <w:rPr>
          <w:rFonts w:eastAsia="Times New Roman" w:cs="Arial"/>
          <w:i/>
          <w:color w:val="auto"/>
          <w:sz w:val="22"/>
          <w:szCs w:val="21"/>
          <w:lang w:eastAsia="es-CO"/>
        </w:rPr>
      </w:pPr>
      <w:r w:rsidRPr="00CB5C15">
        <w:rPr>
          <w:i/>
          <w:color w:val="auto"/>
          <w:sz w:val="20"/>
        </w:rPr>
        <w:t xml:space="preserve">Ilustración </w:t>
      </w:r>
      <w:r w:rsidRPr="00CB5C15">
        <w:rPr>
          <w:i/>
          <w:color w:val="auto"/>
          <w:sz w:val="20"/>
        </w:rPr>
        <w:fldChar w:fldCharType="begin"/>
      </w:r>
      <w:r w:rsidRPr="00CB5C15">
        <w:rPr>
          <w:i/>
          <w:color w:val="auto"/>
          <w:sz w:val="20"/>
        </w:rPr>
        <w:instrText xml:space="preserve"> SEQ Ilustración \* ARABIC </w:instrText>
      </w:r>
      <w:r w:rsidRPr="00CB5C15">
        <w:rPr>
          <w:i/>
          <w:color w:val="auto"/>
          <w:sz w:val="20"/>
        </w:rPr>
        <w:fldChar w:fldCharType="separate"/>
      </w:r>
      <w:r w:rsidR="00856B86">
        <w:rPr>
          <w:i/>
          <w:noProof/>
          <w:color w:val="auto"/>
          <w:sz w:val="20"/>
        </w:rPr>
        <w:t>2</w:t>
      </w:r>
      <w:r w:rsidRPr="00CB5C15">
        <w:rPr>
          <w:i/>
          <w:color w:val="auto"/>
          <w:sz w:val="20"/>
        </w:rPr>
        <w:fldChar w:fldCharType="end"/>
      </w:r>
      <w:r w:rsidRPr="00CB5C15">
        <w:rPr>
          <w:i/>
          <w:color w:val="auto"/>
          <w:sz w:val="20"/>
        </w:rPr>
        <w:t xml:space="preserve"> Tablero de control</w:t>
      </w:r>
    </w:p>
    <w:p w:rsidR="00E71EEC" w:rsidRPr="00E71EEC" w:rsidRDefault="00E71EEC" w:rsidP="00747223">
      <w:pPr>
        <w:pStyle w:val="Ttulo3"/>
      </w:pPr>
      <w:bookmarkStart w:id="3" w:name="_Toc517860212"/>
      <w:r w:rsidRPr="00BA3FE7">
        <w:lastRenderedPageBreak/>
        <w:t>2.1. Cuadro de evaluación</w:t>
      </w:r>
      <w:bookmarkEnd w:id="3"/>
    </w:p>
    <w:p w:rsidR="00E71EEC" w:rsidRPr="00E71EEC" w:rsidRDefault="00E71EEC" w:rsidP="00747223">
      <w:pPr>
        <w:rPr>
          <w:lang w:eastAsia="es-CO"/>
        </w:rPr>
      </w:pPr>
      <w:r w:rsidRPr="00E71EEC">
        <w:rPr>
          <w:lang w:eastAsia="es-CO"/>
        </w:rPr>
        <w:t>Este diagrama muestra el nivel</w:t>
      </w:r>
      <w:r w:rsidR="00AA0204">
        <w:rPr>
          <w:lang w:eastAsia="es-CO"/>
        </w:rPr>
        <w:t xml:space="preserve"> de madurez por dominio, siendo el</w:t>
      </w:r>
      <w:r w:rsidR="00AA0204">
        <w:rPr>
          <w:rFonts w:cs="Arial"/>
        </w:rPr>
        <w:t xml:space="preserve"> nivel más bajo 0 y corresponde al </w:t>
      </w:r>
      <w:r w:rsidR="00AA0204" w:rsidRPr="005D5438">
        <w:rPr>
          <w:rFonts w:cs="Arial"/>
          <w:i/>
        </w:rPr>
        <w:t xml:space="preserve">entendimiento del marco de </w:t>
      </w:r>
      <w:proofErr w:type="gramStart"/>
      <w:r w:rsidR="00AA0204" w:rsidRPr="005D5438">
        <w:rPr>
          <w:rFonts w:cs="Arial"/>
          <w:i/>
        </w:rPr>
        <w:t>AE</w:t>
      </w:r>
      <w:r w:rsidR="00AA0204">
        <w:rPr>
          <w:rFonts w:cs="Arial"/>
          <w:i/>
        </w:rPr>
        <w:t>(</w:t>
      </w:r>
      <w:proofErr w:type="gramEnd"/>
      <w:r w:rsidR="00AA0204">
        <w:rPr>
          <w:rFonts w:cs="Arial"/>
          <w:i/>
        </w:rPr>
        <w:t>Color Rojo)</w:t>
      </w:r>
      <w:r w:rsidR="00AA0204">
        <w:rPr>
          <w:rFonts w:cs="Arial"/>
        </w:rPr>
        <w:t xml:space="preserve">. Los siguientes niveles intermedios son 1 o </w:t>
      </w:r>
      <w:r w:rsidR="00AA0204" w:rsidRPr="005D5438">
        <w:rPr>
          <w:rFonts w:cs="Arial"/>
          <w:i/>
        </w:rPr>
        <w:t>Inici</w:t>
      </w:r>
      <w:r w:rsidR="00AA0204" w:rsidRPr="00ED7A67">
        <w:rPr>
          <w:rFonts w:cs="Arial"/>
          <w:i/>
        </w:rPr>
        <w:t>al</w:t>
      </w:r>
      <w:r w:rsidR="00AA0204">
        <w:rPr>
          <w:rFonts w:cs="Arial"/>
        </w:rPr>
        <w:t xml:space="preserve">, 2 o </w:t>
      </w:r>
      <w:r w:rsidR="00AA0204" w:rsidRPr="005D5438">
        <w:rPr>
          <w:rFonts w:cs="Arial"/>
          <w:i/>
        </w:rPr>
        <w:t>Gestionado</w:t>
      </w:r>
      <w:r w:rsidR="00AA0204">
        <w:rPr>
          <w:rFonts w:cs="Arial"/>
        </w:rPr>
        <w:t xml:space="preserve">, 3 </w:t>
      </w:r>
      <w:r w:rsidR="00AA0204" w:rsidRPr="005D5438">
        <w:rPr>
          <w:rFonts w:cs="Arial"/>
          <w:i/>
        </w:rPr>
        <w:t>Definido</w:t>
      </w:r>
      <w:r w:rsidR="00AA0204">
        <w:rPr>
          <w:rFonts w:cs="Arial"/>
        </w:rPr>
        <w:t xml:space="preserve"> y 4 </w:t>
      </w:r>
      <w:r w:rsidR="00AA0204" w:rsidRPr="005D5438">
        <w:rPr>
          <w:rFonts w:cs="Arial"/>
          <w:i/>
        </w:rPr>
        <w:t>Controlado/Medido</w:t>
      </w:r>
      <w:r w:rsidR="00AA0204">
        <w:rPr>
          <w:rFonts w:cs="Arial"/>
        </w:rPr>
        <w:t xml:space="preserve">. El máximo nivel es  el 6 u </w:t>
      </w:r>
      <w:r w:rsidR="00AA0204" w:rsidRPr="005D5438">
        <w:rPr>
          <w:rFonts w:cs="Arial"/>
          <w:i/>
        </w:rPr>
        <w:t>Optimizado</w:t>
      </w:r>
      <w:r w:rsidR="00AA0204">
        <w:rPr>
          <w:rFonts w:cs="Arial"/>
          <w:i/>
        </w:rPr>
        <w:t xml:space="preserve"> (Color verde)</w:t>
      </w:r>
      <w:r w:rsidR="00AA0204">
        <w:rPr>
          <w:rFonts w:cs="Arial"/>
        </w:rPr>
        <w:t>,</w:t>
      </w:r>
      <w:r w:rsidRPr="00E71EEC">
        <w:rPr>
          <w:lang w:eastAsia="es-CO"/>
        </w:rPr>
        <w:t xml:space="preserve"> donde indica que ya no tiene nada que mejorar en ese dominio</w:t>
      </w:r>
      <w:r w:rsidR="00AA0204">
        <w:rPr>
          <w:lang w:eastAsia="es-CO"/>
        </w:rPr>
        <w:t>, por el momento</w:t>
      </w:r>
      <w:r w:rsidRPr="00E71EEC">
        <w:rPr>
          <w:lang w:eastAsia="es-CO"/>
        </w:rPr>
        <w:t>.</w:t>
      </w:r>
    </w:p>
    <w:p w:rsidR="00AA0204" w:rsidRDefault="00335C4F" w:rsidP="00BA3FE7">
      <w:pPr>
        <w:shd w:val="clear" w:color="auto" w:fill="FFFFFF"/>
        <w:spacing w:before="180" w:after="0" w:line="240" w:lineRule="auto"/>
        <w:jc w:val="center"/>
        <w:rPr>
          <w:rFonts w:eastAsia="Times New Roman" w:cs="Arial"/>
          <w:color w:val="172B4D"/>
          <w:sz w:val="21"/>
          <w:szCs w:val="21"/>
          <w:lang w:eastAsia="es-CO"/>
        </w:rPr>
      </w:pPr>
      <w:r>
        <w:rPr>
          <w:rFonts w:eastAsia="Times New Roman" w:cs="Arial"/>
          <w:noProof/>
          <w:color w:val="172B4D"/>
          <w:sz w:val="21"/>
          <w:szCs w:val="21"/>
          <w:lang w:eastAsia="es-CO"/>
        </w:rPr>
        <w:drawing>
          <wp:inline distT="0" distB="0" distL="0" distR="0" wp14:anchorId="6B8B8A20" wp14:editId="633ECC42">
            <wp:extent cx="4359349" cy="3317358"/>
            <wp:effectExtent l="0" t="0" r="3175" b="0"/>
            <wp:docPr id="3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3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633" cy="331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C15" w:rsidRDefault="00AA0204" w:rsidP="00CB5C15">
      <w:pPr>
        <w:keepNext/>
        <w:shd w:val="clear" w:color="auto" w:fill="FFFFFF"/>
        <w:spacing w:before="180" w:after="0" w:line="240" w:lineRule="auto"/>
        <w:jc w:val="center"/>
      </w:pPr>
      <w:r>
        <w:rPr>
          <w:rFonts w:eastAsia="Times New Roman" w:cs="Arial"/>
          <w:color w:val="172B4D"/>
          <w:sz w:val="21"/>
          <w:szCs w:val="21"/>
          <w:lang w:eastAsia="es-CO"/>
        </w:rPr>
        <w:br/>
      </w:r>
      <w:ins w:id="4" w:author="Leandro" w:date="2018-06-20T11:54:00Z">
        <w:r>
          <w:rPr>
            <w:noProof/>
            <w:lang w:eastAsia="es-CO"/>
          </w:rPr>
          <w:drawing>
            <wp:inline distT="0" distB="0" distL="0" distR="0" wp14:anchorId="7B2EE9B2" wp14:editId="51C85D2E">
              <wp:extent cx="4306186" cy="2838894"/>
              <wp:effectExtent l="0" t="0" r="0" b="0"/>
              <wp:docPr id="5" name="Imagen 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 rotWithShape="1">
                      <a:blip r:embed="rId15"/>
                      <a:srcRect l="2353" t="2120" r="2353" b="55033"/>
                      <a:stretch/>
                    </pic:blipFill>
                    <pic:spPr bwMode="auto">
                      <a:xfrm>
                        <a:off x="0" y="0"/>
                        <a:ext cx="4302386" cy="2836389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:rsidR="00E71EEC" w:rsidRPr="00CB5C15" w:rsidRDefault="00CB5C15" w:rsidP="00CB5C15">
      <w:pPr>
        <w:pStyle w:val="Epgrafe"/>
        <w:jc w:val="center"/>
        <w:rPr>
          <w:rFonts w:eastAsia="Times New Roman" w:cs="Arial"/>
          <w:i/>
          <w:color w:val="auto"/>
          <w:sz w:val="22"/>
          <w:szCs w:val="21"/>
          <w:lang w:eastAsia="es-CO"/>
        </w:rPr>
      </w:pPr>
      <w:r w:rsidRPr="00CB5C15">
        <w:rPr>
          <w:i/>
          <w:color w:val="auto"/>
          <w:sz w:val="20"/>
        </w:rPr>
        <w:t xml:space="preserve">Ilustración </w:t>
      </w:r>
      <w:r w:rsidRPr="00CB5C15">
        <w:rPr>
          <w:i/>
          <w:color w:val="auto"/>
          <w:sz w:val="20"/>
        </w:rPr>
        <w:fldChar w:fldCharType="begin"/>
      </w:r>
      <w:r w:rsidRPr="00CB5C15">
        <w:rPr>
          <w:i/>
          <w:color w:val="auto"/>
          <w:sz w:val="20"/>
        </w:rPr>
        <w:instrText xml:space="preserve"> SEQ Ilustración \* ARABIC </w:instrText>
      </w:r>
      <w:r w:rsidRPr="00CB5C15">
        <w:rPr>
          <w:i/>
          <w:color w:val="auto"/>
          <w:sz w:val="20"/>
        </w:rPr>
        <w:fldChar w:fldCharType="separate"/>
      </w:r>
      <w:r w:rsidR="00856B86">
        <w:rPr>
          <w:i/>
          <w:noProof/>
          <w:color w:val="auto"/>
          <w:sz w:val="20"/>
        </w:rPr>
        <w:t>3</w:t>
      </w:r>
      <w:r w:rsidRPr="00CB5C15">
        <w:rPr>
          <w:i/>
          <w:color w:val="auto"/>
          <w:sz w:val="20"/>
        </w:rPr>
        <w:fldChar w:fldCharType="end"/>
      </w:r>
      <w:r w:rsidRPr="00CB5C15">
        <w:rPr>
          <w:i/>
          <w:color w:val="auto"/>
          <w:sz w:val="20"/>
        </w:rPr>
        <w:t xml:space="preserve"> Cuadro de evaluación</w:t>
      </w:r>
    </w:p>
    <w:p w:rsidR="00747223" w:rsidRDefault="00E71EEC" w:rsidP="00747223">
      <w:pPr>
        <w:pStyle w:val="Ttulo3"/>
      </w:pPr>
      <w:bookmarkStart w:id="5" w:name="_Toc517860213"/>
      <w:r w:rsidRPr="00BA3FE7">
        <w:lastRenderedPageBreak/>
        <w:t>2.2. Cuadro de Almacenamiento usado</w:t>
      </w:r>
      <w:bookmarkEnd w:id="5"/>
    </w:p>
    <w:p w:rsidR="00E71EEC" w:rsidRPr="00E71EEC" w:rsidRDefault="00E71EEC" w:rsidP="00747223">
      <w:pPr>
        <w:rPr>
          <w:lang w:eastAsia="es-CO"/>
        </w:rPr>
      </w:pPr>
      <w:r w:rsidRPr="00E71EEC">
        <w:rPr>
          <w:lang w:eastAsia="es-CO"/>
        </w:rPr>
        <w:t>Este te indicará cuánto espacio has utilizado de almacenamiento que compraste para que puedas estar pendiente si no se ha utilizado o caso contrario te queda poco y toca adquirir más almacenamiento.</w:t>
      </w:r>
    </w:p>
    <w:p w:rsidR="00CB5C15" w:rsidRDefault="00E71EEC" w:rsidP="00CB5C15">
      <w:pPr>
        <w:keepNext/>
        <w:shd w:val="clear" w:color="auto" w:fill="FFFFFF"/>
        <w:spacing w:before="180" w:after="0" w:line="240" w:lineRule="auto"/>
        <w:jc w:val="center"/>
      </w:pPr>
      <w:r w:rsidRPr="00BA3FE7">
        <w:rPr>
          <w:rFonts w:eastAsia="Times New Roman" w:cs="Arial"/>
          <w:noProof/>
          <w:color w:val="172B4D"/>
          <w:sz w:val="21"/>
          <w:szCs w:val="21"/>
          <w:lang w:eastAsia="es-CO"/>
        </w:rPr>
        <w:drawing>
          <wp:inline distT="0" distB="0" distL="0" distR="0" wp14:anchorId="313EAD10" wp14:editId="4C8204DF">
            <wp:extent cx="3780618" cy="2849525"/>
            <wp:effectExtent l="0" t="0" r="0" b="8255"/>
            <wp:docPr id="23" name="Imagen 23" descr="im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g4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082" cy="285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EEC" w:rsidRPr="00CB5C15" w:rsidRDefault="00CB5C15" w:rsidP="00CB5C15">
      <w:pPr>
        <w:pStyle w:val="Epgrafe"/>
        <w:jc w:val="center"/>
        <w:rPr>
          <w:rFonts w:eastAsia="Times New Roman" w:cs="Arial"/>
          <w:i/>
          <w:color w:val="auto"/>
          <w:sz w:val="22"/>
          <w:szCs w:val="21"/>
          <w:lang w:eastAsia="es-CO"/>
        </w:rPr>
      </w:pPr>
      <w:r w:rsidRPr="00CB5C15">
        <w:rPr>
          <w:i/>
          <w:color w:val="auto"/>
          <w:sz w:val="20"/>
        </w:rPr>
        <w:t xml:space="preserve">Ilustración </w:t>
      </w:r>
      <w:r w:rsidRPr="00CB5C15">
        <w:rPr>
          <w:i/>
          <w:color w:val="auto"/>
          <w:sz w:val="20"/>
        </w:rPr>
        <w:fldChar w:fldCharType="begin"/>
      </w:r>
      <w:r w:rsidRPr="00CB5C15">
        <w:rPr>
          <w:i/>
          <w:color w:val="auto"/>
          <w:sz w:val="20"/>
        </w:rPr>
        <w:instrText xml:space="preserve"> SEQ Ilustración \* ARABIC </w:instrText>
      </w:r>
      <w:r w:rsidRPr="00CB5C15">
        <w:rPr>
          <w:i/>
          <w:color w:val="auto"/>
          <w:sz w:val="20"/>
        </w:rPr>
        <w:fldChar w:fldCharType="separate"/>
      </w:r>
      <w:r w:rsidR="00856B86">
        <w:rPr>
          <w:i/>
          <w:noProof/>
          <w:color w:val="auto"/>
          <w:sz w:val="20"/>
        </w:rPr>
        <w:t>4</w:t>
      </w:r>
      <w:r w:rsidRPr="00CB5C15">
        <w:rPr>
          <w:i/>
          <w:color w:val="auto"/>
          <w:sz w:val="20"/>
        </w:rPr>
        <w:fldChar w:fldCharType="end"/>
      </w:r>
      <w:r w:rsidRPr="00CB5C15">
        <w:rPr>
          <w:i/>
          <w:color w:val="auto"/>
          <w:sz w:val="20"/>
        </w:rPr>
        <w:t xml:space="preserve"> Almacenamiento usado</w:t>
      </w:r>
    </w:p>
    <w:p w:rsidR="00747223" w:rsidRDefault="00E71EEC" w:rsidP="00747223">
      <w:pPr>
        <w:pStyle w:val="Ttulo3"/>
      </w:pPr>
      <w:bookmarkStart w:id="6" w:name="_Toc517860214"/>
      <w:r w:rsidRPr="00BA3FE7">
        <w:t>2.3. Cuadro de Artefactos subidos</w:t>
      </w:r>
      <w:bookmarkEnd w:id="6"/>
    </w:p>
    <w:p w:rsidR="00E71EEC" w:rsidRPr="00E71EEC" w:rsidRDefault="00E71EEC" w:rsidP="00747223">
      <w:pPr>
        <w:rPr>
          <w:lang w:eastAsia="es-CO"/>
        </w:rPr>
      </w:pPr>
      <w:r w:rsidRPr="00E71EEC">
        <w:rPr>
          <w:lang w:eastAsia="es-CO"/>
        </w:rPr>
        <w:t>Este diagrama muestra la cantidad de artefactos subidos por dominio y cuántos de ellos se han finalizado o cuantos aún se encuentran en borrador.</w:t>
      </w:r>
    </w:p>
    <w:p w:rsidR="00801529" w:rsidRDefault="00E71EEC" w:rsidP="00801529">
      <w:pPr>
        <w:keepNext/>
        <w:shd w:val="clear" w:color="auto" w:fill="FFFFFF"/>
        <w:spacing w:before="180" w:after="0" w:line="240" w:lineRule="auto"/>
        <w:jc w:val="center"/>
      </w:pPr>
      <w:r w:rsidRPr="00BA3FE7">
        <w:rPr>
          <w:rFonts w:eastAsia="Times New Roman" w:cs="Arial"/>
          <w:noProof/>
          <w:color w:val="172B4D"/>
          <w:sz w:val="21"/>
          <w:szCs w:val="21"/>
          <w:lang w:eastAsia="es-CO"/>
        </w:rPr>
        <w:drawing>
          <wp:inline distT="0" distB="0" distL="0" distR="0" wp14:anchorId="740E65E8" wp14:editId="676864EC">
            <wp:extent cx="3455581" cy="2617345"/>
            <wp:effectExtent l="0" t="0" r="0" b="0"/>
            <wp:docPr id="22" name="Imagen 22" descr="img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g5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695" cy="2625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EEC" w:rsidRPr="00801529" w:rsidRDefault="00801529" w:rsidP="00801529">
      <w:pPr>
        <w:pStyle w:val="Epgrafe"/>
        <w:jc w:val="center"/>
        <w:rPr>
          <w:rFonts w:eastAsia="Times New Roman" w:cs="Arial"/>
          <w:i/>
          <w:color w:val="auto"/>
          <w:sz w:val="22"/>
          <w:szCs w:val="21"/>
          <w:lang w:eastAsia="es-CO"/>
        </w:rPr>
      </w:pPr>
      <w:r w:rsidRPr="00801529">
        <w:rPr>
          <w:i/>
          <w:color w:val="auto"/>
          <w:sz w:val="20"/>
        </w:rPr>
        <w:t xml:space="preserve">Ilustración </w:t>
      </w:r>
      <w:r w:rsidRPr="00801529">
        <w:rPr>
          <w:i/>
          <w:color w:val="auto"/>
          <w:sz w:val="20"/>
        </w:rPr>
        <w:fldChar w:fldCharType="begin"/>
      </w:r>
      <w:r w:rsidRPr="00801529">
        <w:rPr>
          <w:i/>
          <w:color w:val="auto"/>
          <w:sz w:val="20"/>
        </w:rPr>
        <w:instrText xml:space="preserve"> SEQ Ilustración \* ARABIC </w:instrText>
      </w:r>
      <w:r w:rsidRPr="00801529">
        <w:rPr>
          <w:i/>
          <w:color w:val="auto"/>
          <w:sz w:val="20"/>
        </w:rPr>
        <w:fldChar w:fldCharType="separate"/>
      </w:r>
      <w:r w:rsidR="00856B86">
        <w:rPr>
          <w:i/>
          <w:noProof/>
          <w:color w:val="auto"/>
          <w:sz w:val="20"/>
        </w:rPr>
        <w:t>5</w:t>
      </w:r>
      <w:r w:rsidRPr="00801529">
        <w:rPr>
          <w:i/>
          <w:color w:val="auto"/>
          <w:sz w:val="20"/>
        </w:rPr>
        <w:fldChar w:fldCharType="end"/>
      </w:r>
      <w:r w:rsidRPr="00801529">
        <w:rPr>
          <w:i/>
          <w:color w:val="auto"/>
          <w:sz w:val="20"/>
        </w:rPr>
        <w:t xml:space="preserve"> Artefactos subidos</w:t>
      </w:r>
    </w:p>
    <w:p w:rsidR="00747223" w:rsidRDefault="00E71EEC" w:rsidP="00747223">
      <w:pPr>
        <w:pStyle w:val="Ttulo3"/>
      </w:pPr>
      <w:bookmarkStart w:id="7" w:name="_Toc517860215"/>
      <w:r w:rsidRPr="00BA3FE7">
        <w:lastRenderedPageBreak/>
        <w:t>2.4. Cuadro Calendario de eventos</w:t>
      </w:r>
      <w:bookmarkEnd w:id="7"/>
    </w:p>
    <w:p w:rsidR="00E71EEC" w:rsidRPr="00E71EEC" w:rsidRDefault="00E71EEC" w:rsidP="00747223">
      <w:pPr>
        <w:rPr>
          <w:spacing w:val="-2"/>
          <w:sz w:val="28"/>
          <w:szCs w:val="28"/>
          <w:lang w:eastAsia="es-CO"/>
        </w:rPr>
      </w:pPr>
      <w:r w:rsidRPr="00E71EEC">
        <w:rPr>
          <w:lang w:eastAsia="es-CO"/>
        </w:rPr>
        <w:t>En este calendario podrás colocar las fechas de cierre de proyectos, fechas aspiradas de finalización de artefactos o cualquier anotación para un día en específico sin tener que manejar una herramienta externa del software para tener a todos informados sobre estos eventos.</w:t>
      </w:r>
    </w:p>
    <w:p w:rsidR="00801529" w:rsidRDefault="00E71EEC" w:rsidP="00801529">
      <w:pPr>
        <w:keepNext/>
        <w:shd w:val="clear" w:color="auto" w:fill="FFFFFF"/>
        <w:spacing w:before="180" w:after="0" w:line="240" w:lineRule="auto"/>
        <w:jc w:val="center"/>
      </w:pPr>
      <w:r w:rsidRPr="00BA3FE7">
        <w:rPr>
          <w:rFonts w:eastAsia="Times New Roman" w:cs="Arial"/>
          <w:noProof/>
          <w:color w:val="172B4D"/>
          <w:sz w:val="21"/>
          <w:szCs w:val="21"/>
          <w:lang w:eastAsia="es-CO"/>
        </w:rPr>
        <w:drawing>
          <wp:inline distT="0" distB="0" distL="0" distR="0" wp14:anchorId="7A2998FD" wp14:editId="28DF1EBE">
            <wp:extent cx="3681603" cy="2705100"/>
            <wp:effectExtent l="0" t="0" r="0" b="0"/>
            <wp:docPr id="21" name="Imagen 21" descr="img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g6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2760" cy="2713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EEC" w:rsidRPr="00801529" w:rsidRDefault="00801529" w:rsidP="00801529">
      <w:pPr>
        <w:pStyle w:val="Epgrafe"/>
        <w:jc w:val="center"/>
        <w:rPr>
          <w:rFonts w:eastAsia="Times New Roman" w:cs="Arial"/>
          <w:i/>
          <w:color w:val="auto"/>
          <w:sz w:val="22"/>
          <w:szCs w:val="21"/>
          <w:lang w:eastAsia="es-CO"/>
        </w:rPr>
      </w:pPr>
      <w:r w:rsidRPr="00801529">
        <w:rPr>
          <w:i/>
          <w:color w:val="auto"/>
          <w:sz w:val="20"/>
        </w:rPr>
        <w:t xml:space="preserve">Ilustración </w:t>
      </w:r>
      <w:r w:rsidRPr="00801529">
        <w:rPr>
          <w:i/>
          <w:color w:val="auto"/>
          <w:sz w:val="20"/>
        </w:rPr>
        <w:fldChar w:fldCharType="begin"/>
      </w:r>
      <w:r w:rsidRPr="00801529">
        <w:rPr>
          <w:i/>
          <w:color w:val="auto"/>
          <w:sz w:val="20"/>
        </w:rPr>
        <w:instrText xml:space="preserve"> SEQ Ilustración \* ARABIC </w:instrText>
      </w:r>
      <w:r w:rsidRPr="00801529">
        <w:rPr>
          <w:i/>
          <w:color w:val="auto"/>
          <w:sz w:val="20"/>
        </w:rPr>
        <w:fldChar w:fldCharType="separate"/>
      </w:r>
      <w:r w:rsidR="00856B86">
        <w:rPr>
          <w:i/>
          <w:noProof/>
          <w:color w:val="auto"/>
          <w:sz w:val="20"/>
        </w:rPr>
        <w:t>6</w:t>
      </w:r>
      <w:r w:rsidRPr="00801529">
        <w:rPr>
          <w:i/>
          <w:color w:val="auto"/>
          <w:sz w:val="20"/>
        </w:rPr>
        <w:fldChar w:fldCharType="end"/>
      </w:r>
      <w:r w:rsidRPr="00801529">
        <w:rPr>
          <w:i/>
          <w:color w:val="auto"/>
          <w:sz w:val="20"/>
        </w:rPr>
        <w:t xml:space="preserve"> Calendario de eventos</w:t>
      </w:r>
    </w:p>
    <w:p w:rsidR="00E71EEC" w:rsidRPr="00E71EEC" w:rsidRDefault="00E71EEC" w:rsidP="00747223">
      <w:pPr>
        <w:pStyle w:val="Ttulo3"/>
      </w:pPr>
      <w:bookmarkStart w:id="8" w:name="_Toc517860216"/>
      <w:r w:rsidRPr="00BA3FE7">
        <w:t>2.5. Cuadro de Proyectos empresariales</w:t>
      </w:r>
      <w:bookmarkEnd w:id="8"/>
    </w:p>
    <w:p w:rsidR="00E71EEC" w:rsidRPr="00E71EEC" w:rsidRDefault="00E71EEC" w:rsidP="00747223">
      <w:pPr>
        <w:rPr>
          <w:lang w:eastAsia="es-CO"/>
        </w:rPr>
      </w:pPr>
      <w:r w:rsidRPr="00E71EEC">
        <w:rPr>
          <w:lang w:eastAsia="es-CO"/>
        </w:rPr>
        <w:t>Con este cuadro podrás estar enterado a primera vista de cómo van tus proyectos, que avance, cuánto presupuesto se ha gastado y cuánto queda.</w:t>
      </w:r>
    </w:p>
    <w:p w:rsidR="00801529" w:rsidRDefault="00E71EEC" w:rsidP="00801529">
      <w:pPr>
        <w:keepNext/>
        <w:shd w:val="clear" w:color="auto" w:fill="FFFFFF"/>
        <w:spacing w:before="180" w:after="0" w:line="240" w:lineRule="auto"/>
        <w:jc w:val="center"/>
      </w:pPr>
      <w:r w:rsidRPr="00BA3FE7">
        <w:rPr>
          <w:rFonts w:eastAsia="Times New Roman" w:cs="Arial"/>
          <w:noProof/>
          <w:color w:val="172B4D"/>
          <w:sz w:val="21"/>
          <w:szCs w:val="21"/>
          <w:lang w:eastAsia="es-CO"/>
        </w:rPr>
        <w:drawing>
          <wp:inline distT="0" distB="0" distL="0" distR="0" wp14:anchorId="74AFDAB8" wp14:editId="1966CCD7">
            <wp:extent cx="5669048" cy="1924493"/>
            <wp:effectExtent l="0" t="0" r="8255" b="0"/>
            <wp:docPr id="20" name="Imagen 20" descr="img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g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98" b="16666"/>
                    <a:stretch/>
                  </pic:blipFill>
                  <pic:spPr bwMode="auto">
                    <a:xfrm>
                      <a:off x="0" y="0"/>
                      <a:ext cx="5691330" cy="1932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1EEC" w:rsidRPr="00801529" w:rsidRDefault="00801529" w:rsidP="00801529">
      <w:pPr>
        <w:pStyle w:val="Epgrafe"/>
        <w:jc w:val="center"/>
        <w:rPr>
          <w:rFonts w:eastAsia="Times New Roman" w:cs="Arial"/>
          <w:i/>
          <w:color w:val="auto"/>
          <w:sz w:val="22"/>
          <w:szCs w:val="21"/>
          <w:lang w:eastAsia="es-CO"/>
        </w:rPr>
      </w:pPr>
      <w:r w:rsidRPr="00801529">
        <w:rPr>
          <w:i/>
          <w:color w:val="auto"/>
          <w:sz w:val="20"/>
        </w:rPr>
        <w:t xml:space="preserve">Ilustración </w:t>
      </w:r>
      <w:r w:rsidRPr="00801529">
        <w:rPr>
          <w:i/>
          <w:color w:val="auto"/>
          <w:sz w:val="20"/>
        </w:rPr>
        <w:fldChar w:fldCharType="begin"/>
      </w:r>
      <w:r w:rsidRPr="00801529">
        <w:rPr>
          <w:i/>
          <w:color w:val="auto"/>
          <w:sz w:val="20"/>
        </w:rPr>
        <w:instrText xml:space="preserve"> SEQ Ilustración \* ARABIC </w:instrText>
      </w:r>
      <w:r w:rsidRPr="00801529">
        <w:rPr>
          <w:i/>
          <w:color w:val="auto"/>
          <w:sz w:val="20"/>
        </w:rPr>
        <w:fldChar w:fldCharType="separate"/>
      </w:r>
      <w:r w:rsidR="00856B86">
        <w:rPr>
          <w:i/>
          <w:noProof/>
          <w:color w:val="auto"/>
          <w:sz w:val="20"/>
        </w:rPr>
        <w:t>7</w:t>
      </w:r>
      <w:r w:rsidRPr="00801529">
        <w:rPr>
          <w:i/>
          <w:color w:val="auto"/>
          <w:sz w:val="20"/>
        </w:rPr>
        <w:fldChar w:fldCharType="end"/>
      </w:r>
      <w:r w:rsidRPr="00801529">
        <w:rPr>
          <w:i/>
          <w:color w:val="auto"/>
          <w:sz w:val="20"/>
        </w:rPr>
        <w:t xml:space="preserve"> Proyectos empresariales</w:t>
      </w:r>
    </w:p>
    <w:p w:rsidR="00AA0204" w:rsidRDefault="00AA0204" w:rsidP="00BA3FE7">
      <w:pPr>
        <w:shd w:val="clear" w:color="auto" w:fill="FFFFFF"/>
        <w:spacing w:before="180" w:after="0" w:line="240" w:lineRule="auto"/>
        <w:jc w:val="center"/>
        <w:rPr>
          <w:rFonts w:eastAsia="Times New Roman" w:cs="Arial"/>
          <w:color w:val="172B4D"/>
          <w:sz w:val="21"/>
          <w:szCs w:val="21"/>
          <w:lang w:eastAsia="es-CO"/>
        </w:rPr>
      </w:pPr>
    </w:p>
    <w:p w:rsidR="00A74E49" w:rsidRDefault="00A74E49" w:rsidP="00BA3FE7">
      <w:pPr>
        <w:shd w:val="clear" w:color="auto" w:fill="FFFFFF"/>
        <w:spacing w:before="180" w:after="0" w:line="240" w:lineRule="auto"/>
        <w:jc w:val="center"/>
        <w:rPr>
          <w:rFonts w:eastAsia="Times New Roman" w:cs="Arial"/>
          <w:color w:val="172B4D"/>
          <w:sz w:val="21"/>
          <w:szCs w:val="21"/>
          <w:lang w:eastAsia="es-CO"/>
        </w:rPr>
      </w:pPr>
    </w:p>
    <w:p w:rsidR="00E71EEC" w:rsidRPr="00E71EEC" w:rsidRDefault="00E71EEC" w:rsidP="00747223">
      <w:pPr>
        <w:pStyle w:val="Ttulo3"/>
      </w:pPr>
      <w:bookmarkStart w:id="9" w:name="_Toc517860217"/>
      <w:r w:rsidRPr="00BA3FE7">
        <w:lastRenderedPageBreak/>
        <w:t>2.6. Cuadro de Encuestas</w:t>
      </w:r>
      <w:bookmarkEnd w:id="9"/>
    </w:p>
    <w:p w:rsidR="00E71EEC" w:rsidRPr="00E71EEC" w:rsidRDefault="00E71EEC" w:rsidP="00747223">
      <w:pPr>
        <w:rPr>
          <w:lang w:eastAsia="es-CO"/>
        </w:rPr>
      </w:pPr>
      <w:r w:rsidRPr="00E71EEC">
        <w:rPr>
          <w:lang w:eastAsia="es-CO"/>
        </w:rPr>
        <w:t>Muestra cuántas de las encuestas se encuentran abiertas y cuántas de ellas ya finalizadas.</w:t>
      </w:r>
    </w:p>
    <w:p w:rsidR="00801529" w:rsidRDefault="00E71EEC" w:rsidP="00801529">
      <w:pPr>
        <w:keepNext/>
        <w:shd w:val="clear" w:color="auto" w:fill="FFFFFF"/>
        <w:spacing w:before="180" w:after="0" w:line="240" w:lineRule="auto"/>
        <w:jc w:val="center"/>
      </w:pPr>
      <w:r w:rsidRPr="00BA3FE7">
        <w:rPr>
          <w:rFonts w:eastAsia="Times New Roman" w:cs="Arial"/>
          <w:noProof/>
          <w:color w:val="172B4D"/>
          <w:sz w:val="21"/>
          <w:szCs w:val="21"/>
          <w:lang w:eastAsia="es-CO"/>
        </w:rPr>
        <w:drawing>
          <wp:inline distT="0" distB="0" distL="0" distR="0" wp14:anchorId="6CA1DD41" wp14:editId="18B1E985">
            <wp:extent cx="4221125" cy="2832150"/>
            <wp:effectExtent l="0" t="0" r="8255" b="6350"/>
            <wp:docPr id="19" name="Imagen 19" descr="img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g8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148" cy="285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EEC" w:rsidRPr="00801529" w:rsidRDefault="00801529" w:rsidP="00801529">
      <w:pPr>
        <w:pStyle w:val="Epgrafe"/>
        <w:jc w:val="center"/>
        <w:rPr>
          <w:rFonts w:eastAsia="Times New Roman" w:cs="Arial"/>
          <w:i/>
          <w:color w:val="auto"/>
          <w:sz w:val="22"/>
          <w:szCs w:val="21"/>
          <w:lang w:eastAsia="es-CO"/>
        </w:rPr>
      </w:pPr>
      <w:r w:rsidRPr="00801529">
        <w:rPr>
          <w:i/>
          <w:color w:val="auto"/>
          <w:sz w:val="20"/>
        </w:rPr>
        <w:t xml:space="preserve">Ilustración </w:t>
      </w:r>
      <w:r w:rsidRPr="00801529">
        <w:rPr>
          <w:i/>
          <w:color w:val="auto"/>
          <w:sz w:val="20"/>
        </w:rPr>
        <w:fldChar w:fldCharType="begin"/>
      </w:r>
      <w:r w:rsidRPr="00801529">
        <w:rPr>
          <w:i/>
          <w:color w:val="auto"/>
          <w:sz w:val="20"/>
        </w:rPr>
        <w:instrText xml:space="preserve"> SEQ Ilustración \* ARABIC </w:instrText>
      </w:r>
      <w:r w:rsidRPr="00801529">
        <w:rPr>
          <w:i/>
          <w:color w:val="auto"/>
          <w:sz w:val="20"/>
        </w:rPr>
        <w:fldChar w:fldCharType="separate"/>
      </w:r>
      <w:r w:rsidR="00856B86">
        <w:rPr>
          <w:i/>
          <w:noProof/>
          <w:color w:val="auto"/>
          <w:sz w:val="20"/>
        </w:rPr>
        <w:t>8</w:t>
      </w:r>
      <w:r w:rsidRPr="00801529">
        <w:rPr>
          <w:i/>
          <w:color w:val="auto"/>
          <w:sz w:val="20"/>
        </w:rPr>
        <w:fldChar w:fldCharType="end"/>
      </w:r>
      <w:r w:rsidRPr="00801529">
        <w:rPr>
          <w:i/>
          <w:color w:val="auto"/>
          <w:sz w:val="20"/>
        </w:rPr>
        <w:t xml:space="preserve"> Encuestas</w:t>
      </w:r>
    </w:p>
    <w:p w:rsidR="00E71EEC" w:rsidRPr="00E71EEC" w:rsidRDefault="00E71EEC" w:rsidP="00D2714B">
      <w:pPr>
        <w:pStyle w:val="Ttulo3"/>
      </w:pPr>
      <w:bookmarkStart w:id="10" w:name="_Toc517860218"/>
      <w:r w:rsidRPr="00BA3FE7">
        <w:t>2.7. Cuadro de Nivel de madurez</w:t>
      </w:r>
      <w:bookmarkEnd w:id="10"/>
    </w:p>
    <w:p w:rsidR="00E71EEC" w:rsidRPr="00E71EEC" w:rsidRDefault="00E71EEC" w:rsidP="00747223">
      <w:pPr>
        <w:rPr>
          <w:lang w:eastAsia="es-CO"/>
        </w:rPr>
      </w:pPr>
      <w:r w:rsidRPr="00E71EEC">
        <w:rPr>
          <w:lang w:eastAsia="es-CO"/>
        </w:rPr>
        <w:t xml:space="preserve">Muestra Numéricamente en </w:t>
      </w:r>
      <w:r w:rsidR="00D2714B" w:rsidRPr="00E71EEC">
        <w:rPr>
          <w:lang w:eastAsia="es-CO"/>
        </w:rPr>
        <w:t>qué</w:t>
      </w:r>
      <w:r w:rsidRPr="00E71EEC">
        <w:rPr>
          <w:lang w:eastAsia="es-CO"/>
        </w:rPr>
        <w:t xml:space="preserve"> nivel de madurez se encuentra cada dominio y un nivel de madurez general a la empresa o entidad</w:t>
      </w:r>
      <w:r w:rsidR="00AA0204">
        <w:rPr>
          <w:lang w:eastAsia="es-CO"/>
        </w:rPr>
        <w:t xml:space="preserve"> (Tiene relación con </w:t>
      </w:r>
      <w:r w:rsidR="00801529">
        <w:rPr>
          <w:lang w:eastAsia="es-CO"/>
        </w:rPr>
        <w:t>la ilustración 3 Evaluación</w:t>
      </w:r>
      <w:r w:rsidR="00AA0204">
        <w:rPr>
          <w:lang w:eastAsia="es-CO"/>
        </w:rPr>
        <w:t>)</w:t>
      </w:r>
      <w:r w:rsidRPr="00E71EEC">
        <w:rPr>
          <w:lang w:eastAsia="es-CO"/>
        </w:rPr>
        <w:t>.</w:t>
      </w:r>
    </w:p>
    <w:p w:rsidR="00801529" w:rsidRDefault="00E71EEC" w:rsidP="00801529">
      <w:pPr>
        <w:keepNext/>
        <w:shd w:val="clear" w:color="auto" w:fill="FFFFFF"/>
        <w:spacing w:before="180" w:after="0" w:line="240" w:lineRule="auto"/>
        <w:jc w:val="center"/>
      </w:pPr>
      <w:r w:rsidRPr="00BA3FE7">
        <w:rPr>
          <w:rFonts w:eastAsia="Times New Roman" w:cs="Arial"/>
          <w:noProof/>
          <w:color w:val="172B4D"/>
          <w:sz w:val="21"/>
          <w:szCs w:val="21"/>
          <w:lang w:eastAsia="es-CO"/>
        </w:rPr>
        <w:drawing>
          <wp:inline distT="0" distB="0" distL="0" distR="0" wp14:anchorId="261607B0" wp14:editId="3631A23C">
            <wp:extent cx="4570133" cy="2658140"/>
            <wp:effectExtent l="0" t="0" r="1905" b="8890"/>
            <wp:docPr id="18" name="Imagen 18" descr="img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g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67" b="3815"/>
                    <a:stretch/>
                  </pic:blipFill>
                  <pic:spPr bwMode="auto">
                    <a:xfrm>
                      <a:off x="0" y="0"/>
                      <a:ext cx="4602348" cy="2676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0204" w:rsidRDefault="00801529" w:rsidP="00801529">
      <w:pPr>
        <w:pStyle w:val="Epgrafe"/>
        <w:jc w:val="center"/>
        <w:rPr>
          <w:i/>
          <w:color w:val="auto"/>
          <w:sz w:val="20"/>
        </w:rPr>
      </w:pPr>
      <w:r w:rsidRPr="00801529">
        <w:rPr>
          <w:i/>
          <w:color w:val="auto"/>
          <w:sz w:val="20"/>
        </w:rPr>
        <w:t xml:space="preserve">Ilustración </w:t>
      </w:r>
      <w:r w:rsidRPr="00801529">
        <w:rPr>
          <w:i/>
          <w:color w:val="auto"/>
          <w:sz w:val="20"/>
        </w:rPr>
        <w:fldChar w:fldCharType="begin"/>
      </w:r>
      <w:r w:rsidRPr="00801529">
        <w:rPr>
          <w:i/>
          <w:color w:val="auto"/>
          <w:sz w:val="20"/>
        </w:rPr>
        <w:instrText xml:space="preserve"> SEQ Ilustración \* ARABIC </w:instrText>
      </w:r>
      <w:r w:rsidRPr="00801529">
        <w:rPr>
          <w:i/>
          <w:color w:val="auto"/>
          <w:sz w:val="20"/>
        </w:rPr>
        <w:fldChar w:fldCharType="separate"/>
      </w:r>
      <w:r w:rsidR="00856B86">
        <w:rPr>
          <w:i/>
          <w:noProof/>
          <w:color w:val="auto"/>
          <w:sz w:val="20"/>
        </w:rPr>
        <w:t>9</w:t>
      </w:r>
      <w:r w:rsidRPr="00801529">
        <w:rPr>
          <w:i/>
          <w:color w:val="auto"/>
          <w:sz w:val="20"/>
        </w:rPr>
        <w:fldChar w:fldCharType="end"/>
      </w:r>
      <w:r w:rsidRPr="00801529">
        <w:rPr>
          <w:i/>
          <w:color w:val="auto"/>
          <w:sz w:val="20"/>
        </w:rPr>
        <w:t xml:space="preserve"> Nivel de madurez</w:t>
      </w:r>
    </w:p>
    <w:p w:rsidR="00801529" w:rsidRDefault="00801529" w:rsidP="00801529"/>
    <w:p w:rsidR="00E71EEC" w:rsidRPr="00E71EEC" w:rsidRDefault="00E71EEC" w:rsidP="00747223">
      <w:pPr>
        <w:pStyle w:val="Ttulo3"/>
      </w:pPr>
      <w:bookmarkStart w:id="11" w:name="_Toc517860219"/>
      <w:r w:rsidRPr="00BA3FE7">
        <w:lastRenderedPageBreak/>
        <w:t>2.8. Cuadro de Wikis</w:t>
      </w:r>
      <w:bookmarkEnd w:id="11"/>
    </w:p>
    <w:p w:rsidR="00E71EEC" w:rsidRPr="00E71EEC" w:rsidRDefault="00E71EEC" w:rsidP="00747223">
      <w:pPr>
        <w:rPr>
          <w:lang w:eastAsia="es-CO"/>
        </w:rPr>
      </w:pPr>
      <w:r w:rsidRPr="00E71EEC">
        <w:rPr>
          <w:lang w:eastAsia="es-CO"/>
        </w:rPr>
        <w:t xml:space="preserve">En este encuentras cuantas wikis </w:t>
      </w:r>
      <w:r w:rsidR="00F1332B">
        <w:rPr>
          <w:lang w:eastAsia="es-CO"/>
        </w:rPr>
        <w:t>se han creado</w:t>
      </w:r>
      <w:r w:rsidRPr="00E71EEC">
        <w:rPr>
          <w:lang w:eastAsia="es-CO"/>
        </w:rPr>
        <w:t xml:space="preserve"> por cada dominio (las wikis se pueden utilizar para tener una documentación interna de los procesos o reuniones que se tienen</w:t>
      </w:r>
      <w:r w:rsidR="00F1332B">
        <w:rPr>
          <w:lang w:eastAsia="es-CO"/>
        </w:rPr>
        <w:t>, dejar notas o simplemente dejar evidencia de las actividades que ya se han realizado</w:t>
      </w:r>
      <w:r w:rsidRPr="00E71EEC">
        <w:rPr>
          <w:lang w:eastAsia="es-CO"/>
        </w:rPr>
        <w:t>).</w:t>
      </w:r>
    </w:p>
    <w:p w:rsidR="00801529" w:rsidRDefault="00E71EEC" w:rsidP="00801529">
      <w:pPr>
        <w:keepNext/>
        <w:shd w:val="clear" w:color="auto" w:fill="FFFFFF"/>
        <w:spacing w:before="180" w:after="0" w:line="240" w:lineRule="auto"/>
        <w:jc w:val="center"/>
      </w:pPr>
      <w:r w:rsidRPr="00BA3FE7">
        <w:rPr>
          <w:rFonts w:eastAsia="Times New Roman" w:cs="Arial"/>
          <w:noProof/>
          <w:color w:val="172B4D"/>
          <w:sz w:val="21"/>
          <w:szCs w:val="21"/>
          <w:lang w:eastAsia="es-CO"/>
        </w:rPr>
        <w:drawing>
          <wp:inline distT="0" distB="0" distL="0" distR="0" wp14:anchorId="0FB321FC" wp14:editId="662B6F9A">
            <wp:extent cx="3593805" cy="2377152"/>
            <wp:effectExtent l="0" t="0" r="6985" b="4445"/>
            <wp:docPr id="17" name="Imagen 17" descr="img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g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71" b="2023"/>
                    <a:stretch/>
                  </pic:blipFill>
                  <pic:spPr bwMode="auto">
                    <a:xfrm>
                      <a:off x="0" y="0"/>
                      <a:ext cx="3635011" cy="2404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DA1" w:rsidRPr="00801529" w:rsidRDefault="00801529" w:rsidP="00801529">
      <w:pPr>
        <w:pStyle w:val="Epgrafe"/>
        <w:jc w:val="center"/>
        <w:rPr>
          <w:rFonts w:eastAsia="Times New Roman" w:cs="Arial"/>
          <w:i/>
          <w:color w:val="auto"/>
          <w:sz w:val="22"/>
          <w:szCs w:val="21"/>
          <w:lang w:eastAsia="es-CO"/>
        </w:rPr>
      </w:pPr>
      <w:r w:rsidRPr="00801529">
        <w:rPr>
          <w:i/>
          <w:color w:val="auto"/>
          <w:sz w:val="20"/>
        </w:rPr>
        <w:t xml:space="preserve">Ilustración </w:t>
      </w:r>
      <w:r w:rsidRPr="00801529">
        <w:rPr>
          <w:i/>
          <w:color w:val="auto"/>
          <w:sz w:val="20"/>
        </w:rPr>
        <w:fldChar w:fldCharType="begin"/>
      </w:r>
      <w:r w:rsidRPr="00801529">
        <w:rPr>
          <w:i/>
          <w:color w:val="auto"/>
          <w:sz w:val="20"/>
        </w:rPr>
        <w:instrText xml:space="preserve"> SEQ Ilustración \* ARABIC </w:instrText>
      </w:r>
      <w:r w:rsidRPr="00801529">
        <w:rPr>
          <w:i/>
          <w:color w:val="auto"/>
          <w:sz w:val="20"/>
        </w:rPr>
        <w:fldChar w:fldCharType="separate"/>
      </w:r>
      <w:r w:rsidR="00856B86">
        <w:rPr>
          <w:i/>
          <w:noProof/>
          <w:color w:val="auto"/>
          <w:sz w:val="20"/>
        </w:rPr>
        <w:t>10</w:t>
      </w:r>
      <w:r w:rsidRPr="00801529">
        <w:rPr>
          <w:i/>
          <w:color w:val="auto"/>
          <w:sz w:val="20"/>
        </w:rPr>
        <w:fldChar w:fldCharType="end"/>
      </w:r>
      <w:r w:rsidRPr="00801529">
        <w:rPr>
          <w:i/>
          <w:color w:val="auto"/>
          <w:sz w:val="20"/>
        </w:rPr>
        <w:t xml:space="preserve"> Wikis</w:t>
      </w:r>
    </w:p>
    <w:p w:rsidR="00E71EEC" w:rsidRPr="00E71EEC" w:rsidRDefault="00E71EEC" w:rsidP="00747223">
      <w:pPr>
        <w:pStyle w:val="Ttulo3"/>
      </w:pPr>
      <w:bookmarkStart w:id="12" w:name="_Toc517860220"/>
      <w:r w:rsidRPr="00BA3FE7">
        <w:t>2.9. Cuadro de Usuarios online</w:t>
      </w:r>
      <w:bookmarkEnd w:id="12"/>
    </w:p>
    <w:p w:rsidR="00E71EEC" w:rsidRPr="00E71EEC" w:rsidRDefault="00F1332B" w:rsidP="00747223">
      <w:pPr>
        <w:rPr>
          <w:lang w:eastAsia="es-CO"/>
        </w:rPr>
      </w:pPr>
      <w:r>
        <w:rPr>
          <w:lang w:eastAsia="es-CO"/>
        </w:rPr>
        <w:t>Aquí puede</w:t>
      </w:r>
      <w:r w:rsidR="00E71EEC" w:rsidRPr="00E71EEC">
        <w:rPr>
          <w:lang w:eastAsia="es-CO"/>
        </w:rPr>
        <w:t xml:space="preserve"> verificar cuantas personas están utilizando la herramienta </w:t>
      </w:r>
      <w:r>
        <w:rPr>
          <w:lang w:eastAsia="es-CO"/>
        </w:rPr>
        <w:t>y cuantas usuarios se han creado, y de esta forma</w:t>
      </w:r>
      <w:r w:rsidR="00E71EEC" w:rsidRPr="00E71EEC">
        <w:rPr>
          <w:lang w:eastAsia="es-CO"/>
        </w:rPr>
        <w:t xml:space="preserve"> poder saber si realmente están cumpliendo con su trabajo.</w:t>
      </w:r>
    </w:p>
    <w:p w:rsidR="00801529" w:rsidRDefault="00E71EEC" w:rsidP="00801529">
      <w:pPr>
        <w:keepNext/>
        <w:jc w:val="center"/>
      </w:pPr>
      <w:r w:rsidRPr="00BA3FE7">
        <w:rPr>
          <w:noProof/>
          <w:sz w:val="21"/>
          <w:szCs w:val="21"/>
          <w:lang w:eastAsia="es-CO"/>
        </w:rPr>
        <w:drawing>
          <wp:inline distT="0" distB="0" distL="0" distR="0" wp14:anchorId="433651CC" wp14:editId="15ECD654">
            <wp:extent cx="3837817" cy="2573079"/>
            <wp:effectExtent l="0" t="0" r="0" b="0"/>
            <wp:docPr id="16" name="Imagen 16" descr="img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g11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671" cy="2590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EEC" w:rsidRPr="00801529" w:rsidRDefault="00801529" w:rsidP="00801529">
      <w:pPr>
        <w:pStyle w:val="Epgrafe"/>
        <w:jc w:val="center"/>
        <w:rPr>
          <w:i/>
          <w:color w:val="auto"/>
          <w:sz w:val="22"/>
          <w:szCs w:val="21"/>
          <w:lang w:eastAsia="es-CO"/>
        </w:rPr>
      </w:pPr>
      <w:r w:rsidRPr="00801529">
        <w:rPr>
          <w:i/>
          <w:color w:val="auto"/>
          <w:sz w:val="20"/>
        </w:rPr>
        <w:t xml:space="preserve">Ilustración </w:t>
      </w:r>
      <w:r w:rsidRPr="00801529">
        <w:rPr>
          <w:i/>
          <w:color w:val="auto"/>
          <w:sz w:val="20"/>
        </w:rPr>
        <w:fldChar w:fldCharType="begin"/>
      </w:r>
      <w:r w:rsidRPr="00801529">
        <w:rPr>
          <w:i/>
          <w:color w:val="auto"/>
          <w:sz w:val="20"/>
        </w:rPr>
        <w:instrText xml:space="preserve"> SEQ Ilustración \* ARABIC </w:instrText>
      </w:r>
      <w:r w:rsidRPr="00801529">
        <w:rPr>
          <w:i/>
          <w:color w:val="auto"/>
          <w:sz w:val="20"/>
        </w:rPr>
        <w:fldChar w:fldCharType="separate"/>
      </w:r>
      <w:r w:rsidR="00856B86">
        <w:rPr>
          <w:i/>
          <w:noProof/>
          <w:color w:val="auto"/>
          <w:sz w:val="20"/>
        </w:rPr>
        <w:t>11</w:t>
      </w:r>
      <w:r w:rsidRPr="00801529">
        <w:rPr>
          <w:i/>
          <w:color w:val="auto"/>
          <w:sz w:val="20"/>
        </w:rPr>
        <w:fldChar w:fldCharType="end"/>
      </w:r>
      <w:r w:rsidRPr="00801529">
        <w:rPr>
          <w:i/>
          <w:color w:val="auto"/>
          <w:sz w:val="20"/>
        </w:rPr>
        <w:t xml:space="preserve"> Usuarios online</w:t>
      </w:r>
    </w:p>
    <w:p w:rsidR="00F26DA1" w:rsidRDefault="00F26DA1" w:rsidP="00D2714B">
      <w:pPr>
        <w:jc w:val="center"/>
        <w:rPr>
          <w:sz w:val="21"/>
          <w:szCs w:val="21"/>
          <w:lang w:eastAsia="es-CO"/>
        </w:rPr>
      </w:pPr>
    </w:p>
    <w:p w:rsidR="00E71EEC" w:rsidRPr="00E71EEC" w:rsidRDefault="00E71EEC" w:rsidP="00747223">
      <w:pPr>
        <w:pStyle w:val="Ttulo2"/>
        <w:rPr>
          <w:sz w:val="22"/>
        </w:rPr>
      </w:pPr>
      <w:bookmarkStart w:id="13" w:name="_Toc517860221"/>
      <w:r w:rsidRPr="00BA3FE7">
        <w:lastRenderedPageBreak/>
        <w:t>3. Barra de menú</w:t>
      </w:r>
      <w:bookmarkEnd w:id="13"/>
    </w:p>
    <w:p w:rsidR="00E71EEC" w:rsidRPr="00E71EEC" w:rsidRDefault="00E71EEC" w:rsidP="00747223">
      <w:pPr>
        <w:rPr>
          <w:lang w:eastAsia="es-CO"/>
        </w:rPr>
      </w:pPr>
      <w:r w:rsidRPr="00E71EEC">
        <w:rPr>
          <w:lang w:eastAsia="es-CO"/>
        </w:rPr>
        <w:t>Al desplegarla encontrarás lo siguiente:</w:t>
      </w:r>
    </w:p>
    <w:p w:rsidR="00801529" w:rsidRDefault="00F1332B" w:rsidP="00801529">
      <w:pPr>
        <w:keepNext/>
        <w:shd w:val="clear" w:color="auto" w:fill="FFFFFF"/>
        <w:spacing w:before="180" w:after="0" w:line="240" w:lineRule="auto"/>
        <w:jc w:val="center"/>
      </w:pPr>
      <w:r>
        <w:rPr>
          <w:rFonts w:eastAsia="Times New Roman" w:cs="Arial"/>
          <w:noProof/>
          <w:color w:val="172B4D"/>
          <w:sz w:val="21"/>
          <w:szCs w:val="21"/>
          <w:lang w:eastAsia="es-CO"/>
        </w:rPr>
        <w:drawing>
          <wp:inline distT="0" distB="0" distL="0" distR="0" wp14:anchorId="70E68E6A" wp14:editId="57F25A37">
            <wp:extent cx="2094614" cy="3742661"/>
            <wp:effectExtent l="0" t="0" r="127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29"/>
                    <a:stretch/>
                  </pic:blipFill>
                  <pic:spPr bwMode="auto">
                    <a:xfrm>
                      <a:off x="0" y="0"/>
                      <a:ext cx="2094506" cy="3742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1EEC" w:rsidRPr="00801529" w:rsidRDefault="00801529" w:rsidP="00801529">
      <w:pPr>
        <w:pStyle w:val="Epgrafe"/>
        <w:jc w:val="center"/>
        <w:rPr>
          <w:rFonts w:eastAsia="Times New Roman" w:cs="Arial"/>
          <w:i/>
          <w:color w:val="auto"/>
          <w:sz w:val="22"/>
          <w:szCs w:val="21"/>
          <w:lang w:eastAsia="es-CO"/>
        </w:rPr>
      </w:pPr>
      <w:r w:rsidRPr="00801529">
        <w:rPr>
          <w:i/>
          <w:color w:val="auto"/>
          <w:sz w:val="20"/>
        </w:rPr>
        <w:t xml:space="preserve">Ilustración </w:t>
      </w:r>
      <w:r w:rsidRPr="00801529">
        <w:rPr>
          <w:i/>
          <w:color w:val="auto"/>
          <w:sz w:val="20"/>
        </w:rPr>
        <w:fldChar w:fldCharType="begin"/>
      </w:r>
      <w:r w:rsidRPr="00801529">
        <w:rPr>
          <w:i/>
          <w:color w:val="auto"/>
          <w:sz w:val="20"/>
        </w:rPr>
        <w:instrText xml:space="preserve"> SEQ Ilustración \* ARABIC </w:instrText>
      </w:r>
      <w:r w:rsidRPr="00801529">
        <w:rPr>
          <w:i/>
          <w:color w:val="auto"/>
          <w:sz w:val="20"/>
        </w:rPr>
        <w:fldChar w:fldCharType="separate"/>
      </w:r>
      <w:r w:rsidR="00856B86">
        <w:rPr>
          <w:i/>
          <w:noProof/>
          <w:color w:val="auto"/>
          <w:sz w:val="20"/>
        </w:rPr>
        <w:t>12</w:t>
      </w:r>
      <w:r w:rsidRPr="00801529">
        <w:rPr>
          <w:i/>
          <w:color w:val="auto"/>
          <w:sz w:val="20"/>
        </w:rPr>
        <w:fldChar w:fldCharType="end"/>
      </w:r>
      <w:r w:rsidRPr="00801529">
        <w:rPr>
          <w:i/>
          <w:color w:val="auto"/>
          <w:sz w:val="20"/>
        </w:rPr>
        <w:t xml:space="preserve"> Menú</w:t>
      </w:r>
    </w:p>
    <w:p w:rsidR="00E71EEC" w:rsidRPr="00E71EEC" w:rsidRDefault="00E71EEC" w:rsidP="00747223">
      <w:pPr>
        <w:pStyle w:val="Ttulo3"/>
      </w:pPr>
      <w:bookmarkStart w:id="14" w:name="_Toc517860222"/>
      <w:r w:rsidRPr="00BA3FE7">
        <w:t>3.1</w:t>
      </w:r>
      <w:r w:rsidR="00CB5C15">
        <w:t>.</w:t>
      </w:r>
      <w:r w:rsidRPr="00BA3FE7">
        <w:t xml:space="preserve"> Inicio</w:t>
      </w:r>
      <w:bookmarkEnd w:id="14"/>
    </w:p>
    <w:p w:rsidR="00E71EEC" w:rsidRPr="00E71EEC" w:rsidRDefault="00F1332B" w:rsidP="00747223">
      <w:pPr>
        <w:rPr>
          <w:lang w:eastAsia="es-CO"/>
        </w:rPr>
      </w:pPr>
      <w:r>
        <w:rPr>
          <w:lang w:eastAsia="es-CO"/>
        </w:rPr>
        <w:t>Te</w:t>
      </w:r>
      <w:r w:rsidR="00E71EEC" w:rsidRPr="00E71EEC">
        <w:rPr>
          <w:lang w:eastAsia="es-CO"/>
        </w:rPr>
        <w:t xml:space="preserve"> dirige al tablero de control</w:t>
      </w:r>
    </w:p>
    <w:p w:rsidR="00801529" w:rsidRDefault="00E71EEC" w:rsidP="00801529">
      <w:pPr>
        <w:keepNext/>
        <w:shd w:val="clear" w:color="auto" w:fill="FFFFFF"/>
        <w:spacing w:before="180" w:after="0" w:line="240" w:lineRule="auto"/>
        <w:jc w:val="center"/>
      </w:pPr>
      <w:r w:rsidRPr="00BA3FE7">
        <w:rPr>
          <w:rFonts w:eastAsia="Times New Roman" w:cs="Arial"/>
          <w:noProof/>
          <w:color w:val="172B4D"/>
          <w:sz w:val="21"/>
          <w:szCs w:val="21"/>
          <w:lang w:eastAsia="es-CO"/>
        </w:rPr>
        <w:drawing>
          <wp:inline distT="0" distB="0" distL="0" distR="0" wp14:anchorId="09B398E3" wp14:editId="49FCE8BF">
            <wp:extent cx="5528930" cy="2488019"/>
            <wp:effectExtent l="0" t="0" r="0" b="7620"/>
            <wp:docPr id="14" name="Imagen 14" descr="img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g1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75"/>
                    <a:stretch/>
                  </pic:blipFill>
                  <pic:spPr bwMode="auto">
                    <a:xfrm>
                      <a:off x="0" y="0"/>
                      <a:ext cx="5535577" cy="249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1EEC" w:rsidRDefault="00801529" w:rsidP="00801529">
      <w:pPr>
        <w:pStyle w:val="Epgrafe"/>
        <w:jc w:val="center"/>
        <w:rPr>
          <w:i/>
          <w:color w:val="auto"/>
          <w:sz w:val="20"/>
        </w:rPr>
      </w:pPr>
      <w:r w:rsidRPr="00801529">
        <w:rPr>
          <w:i/>
          <w:color w:val="auto"/>
          <w:sz w:val="20"/>
        </w:rPr>
        <w:t xml:space="preserve">Ilustración </w:t>
      </w:r>
      <w:r w:rsidRPr="00801529">
        <w:rPr>
          <w:i/>
          <w:color w:val="auto"/>
          <w:sz w:val="20"/>
        </w:rPr>
        <w:fldChar w:fldCharType="begin"/>
      </w:r>
      <w:r w:rsidRPr="00801529">
        <w:rPr>
          <w:i/>
          <w:color w:val="auto"/>
          <w:sz w:val="20"/>
        </w:rPr>
        <w:instrText xml:space="preserve"> SEQ Ilustración \* ARABIC </w:instrText>
      </w:r>
      <w:r w:rsidRPr="00801529">
        <w:rPr>
          <w:i/>
          <w:color w:val="auto"/>
          <w:sz w:val="20"/>
        </w:rPr>
        <w:fldChar w:fldCharType="separate"/>
      </w:r>
      <w:r w:rsidR="00856B86">
        <w:rPr>
          <w:i/>
          <w:noProof/>
          <w:color w:val="auto"/>
          <w:sz w:val="20"/>
        </w:rPr>
        <w:t>13</w:t>
      </w:r>
      <w:r w:rsidRPr="00801529">
        <w:rPr>
          <w:i/>
          <w:color w:val="auto"/>
          <w:sz w:val="20"/>
        </w:rPr>
        <w:fldChar w:fldCharType="end"/>
      </w:r>
      <w:r w:rsidRPr="00801529">
        <w:rPr>
          <w:i/>
          <w:color w:val="auto"/>
          <w:sz w:val="20"/>
        </w:rPr>
        <w:t xml:space="preserve"> Inicio</w:t>
      </w:r>
    </w:p>
    <w:p w:rsidR="00E71EEC" w:rsidRPr="00E71EEC" w:rsidRDefault="00E71EEC" w:rsidP="00747223">
      <w:pPr>
        <w:pStyle w:val="Ttulo3"/>
      </w:pPr>
      <w:bookmarkStart w:id="15" w:name="_Toc517860223"/>
      <w:r w:rsidRPr="00BA3FE7">
        <w:lastRenderedPageBreak/>
        <w:t>3.2</w:t>
      </w:r>
      <w:r w:rsidR="00CB5C15">
        <w:t>.</w:t>
      </w:r>
      <w:r w:rsidRPr="00BA3FE7">
        <w:t xml:space="preserve"> Dominios</w:t>
      </w:r>
      <w:bookmarkEnd w:id="15"/>
    </w:p>
    <w:p w:rsidR="00E71EEC" w:rsidRPr="00E71EEC" w:rsidRDefault="00E71EEC" w:rsidP="00747223">
      <w:pPr>
        <w:rPr>
          <w:lang w:eastAsia="es-CO"/>
        </w:rPr>
      </w:pPr>
      <w:r w:rsidRPr="00E71EEC">
        <w:rPr>
          <w:lang w:eastAsia="es-CO"/>
        </w:rPr>
        <w:t>Muestra los seis dominios de la AE con una breve leyenda</w:t>
      </w:r>
      <w:r w:rsidR="00F1332B" w:rsidRPr="00F1332B">
        <w:rPr>
          <w:lang w:eastAsia="es-CO"/>
        </w:rPr>
        <w:t xml:space="preserve"> </w:t>
      </w:r>
      <w:r w:rsidR="00F1332B">
        <w:rPr>
          <w:lang w:eastAsia="es-CO"/>
        </w:rPr>
        <w:t xml:space="preserve">sobre qué consiste cada dominio, </w:t>
      </w:r>
      <w:r w:rsidRPr="00E71EEC">
        <w:rPr>
          <w:lang w:eastAsia="es-CO"/>
        </w:rPr>
        <w:t xml:space="preserve">cuando </w:t>
      </w:r>
      <w:r w:rsidR="00F1332B">
        <w:rPr>
          <w:lang w:eastAsia="es-CO"/>
        </w:rPr>
        <w:t xml:space="preserve">se </w:t>
      </w:r>
      <w:r w:rsidRPr="00E71EEC">
        <w:rPr>
          <w:lang w:eastAsia="es-CO"/>
        </w:rPr>
        <w:t xml:space="preserve">coloca el cursor sobre la imagen </w:t>
      </w:r>
    </w:p>
    <w:p w:rsidR="00E71EEC" w:rsidRPr="00E71EEC" w:rsidRDefault="00E71EEC" w:rsidP="00747223">
      <w:pPr>
        <w:rPr>
          <w:lang w:eastAsia="es-CO"/>
        </w:rPr>
      </w:pPr>
      <w:r w:rsidRPr="00E71EEC">
        <w:rPr>
          <w:lang w:eastAsia="es-CO"/>
        </w:rPr>
        <w:t>En cada dominio encontrarás las siguientes opciones:</w:t>
      </w:r>
    </w:p>
    <w:p w:rsidR="00801529" w:rsidRDefault="00E71EEC" w:rsidP="00801529">
      <w:pPr>
        <w:keepNext/>
        <w:shd w:val="clear" w:color="auto" w:fill="FFFFFF"/>
        <w:spacing w:before="180" w:after="0" w:line="240" w:lineRule="auto"/>
        <w:jc w:val="center"/>
      </w:pPr>
      <w:r w:rsidRPr="00BA3FE7">
        <w:rPr>
          <w:rFonts w:eastAsia="Times New Roman" w:cs="Arial"/>
          <w:noProof/>
          <w:color w:val="172B4D"/>
          <w:sz w:val="21"/>
          <w:szCs w:val="21"/>
          <w:lang w:eastAsia="es-CO"/>
        </w:rPr>
        <w:drawing>
          <wp:inline distT="0" distB="0" distL="0" distR="0" wp14:anchorId="13208503" wp14:editId="619B8FD7">
            <wp:extent cx="6530040" cy="5741582"/>
            <wp:effectExtent l="0" t="0" r="4445" b="0"/>
            <wp:docPr id="13" name="Imagen 13" descr="img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mg14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1619" cy="576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EEC" w:rsidRPr="00801529" w:rsidRDefault="00801529" w:rsidP="00801529">
      <w:pPr>
        <w:pStyle w:val="Epgrafe"/>
        <w:jc w:val="center"/>
        <w:rPr>
          <w:rFonts w:eastAsia="Times New Roman" w:cs="Arial"/>
          <w:i/>
          <w:color w:val="auto"/>
          <w:sz w:val="22"/>
          <w:szCs w:val="21"/>
          <w:lang w:eastAsia="es-CO"/>
        </w:rPr>
      </w:pPr>
      <w:r w:rsidRPr="00801529">
        <w:rPr>
          <w:i/>
          <w:color w:val="auto"/>
          <w:sz w:val="20"/>
        </w:rPr>
        <w:t xml:space="preserve">Ilustración </w:t>
      </w:r>
      <w:r w:rsidRPr="00801529">
        <w:rPr>
          <w:i/>
          <w:color w:val="auto"/>
          <w:sz w:val="20"/>
        </w:rPr>
        <w:fldChar w:fldCharType="begin"/>
      </w:r>
      <w:r w:rsidRPr="00801529">
        <w:rPr>
          <w:i/>
          <w:color w:val="auto"/>
          <w:sz w:val="20"/>
        </w:rPr>
        <w:instrText xml:space="preserve"> SEQ Ilustración \* ARABIC </w:instrText>
      </w:r>
      <w:r w:rsidRPr="00801529">
        <w:rPr>
          <w:i/>
          <w:color w:val="auto"/>
          <w:sz w:val="20"/>
        </w:rPr>
        <w:fldChar w:fldCharType="separate"/>
      </w:r>
      <w:r w:rsidR="00856B86">
        <w:rPr>
          <w:i/>
          <w:noProof/>
          <w:color w:val="auto"/>
          <w:sz w:val="20"/>
        </w:rPr>
        <w:t>14</w:t>
      </w:r>
      <w:r w:rsidRPr="00801529">
        <w:rPr>
          <w:i/>
          <w:color w:val="auto"/>
          <w:sz w:val="20"/>
        </w:rPr>
        <w:fldChar w:fldCharType="end"/>
      </w:r>
      <w:r w:rsidRPr="00801529">
        <w:rPr>
          <w:i/>
          <w:color w:val="auto"/>
          <w:sz w:val="20"/>
        </w:rPr>
        <w:t xml:space="preserve"> Dominios</w:t>
      </w:r>
    </w:p>
    <w:p w:rsidR="008E3773" w:rsidRDefault="008E3773" w:rsidP="00BA3FE7">
      <w:pPr>
        <w:shd w:val="clear" w:color="auto" w:fill="FFFFFF"/>
        <w:spacing w:before="180" w:after="0" w:line="240" w:lineRule="auto"/>
        <w:jc w:val="center"/>
        <w:rPr>
          <w:rFonts w:eastAsia="Times New Roman" w:cs="Arial"/>
          <w:color w:val="172B4D"/>
          <w:sz w:val="21"/>
          <w:szCs w:val="21"/>
          <w:lang w:eastAsia="es-CO"/>
        </w:rPr>
      </w:pPr>
    </w:p>
    <w:p w:rsidR="008E3773" w:rsidRDefault="008E3773" w:rsidP="00BA3FE7">
      <w:pPr>
        <w:shd w:val="clear" w:color="auto" w:fill="FFFFFF"/>
        <w:spacing w:before="180" w:after="0" w:line="240" w:lineRule="auto"/>
        <w:jc w:val="center"/>
        <w:rPr>
          <w:rFonts w:eastAsia="Times New Roman" w:cs="Arial"/>
          <w:color w:val="172B4D"/>
          <w:sz w:val="21"/>
          <w:szCs w:val="21"/>
          <w:lang w:eastAsia="es-CO"/>
        </w:rPr>
      </w:pPr>
    </w:p>
    <w:p w:rsidR="008E3773" w:rsidRDefault="008E3773" w:rsidP="00BA3FE7">
      <w:pPr>
        <w:shd w:val="clear" w:color="auto" w:fill="FFFFFF"/>
        <w:spacing w:before="180" w:after="0" w:line="240" w:lineRule="auto"/>
        <w:jc w:val="center"/>
        <w:rPr>
          <w:rFonts w:eastAsia="Times New Roman" w:cs="Arial"/>
          <w:color w:val="172B4D"/>
          <w:sz w:val="21"/>
          <w:szCs w:val="21"/>
          <w:lang w:eastAsia="es-CO"/>
        </w:rPr>
      </w:pPr>
    </w:p>
    <w:p w:rsidR="00E71EEC" w:rsidRPr="00E71EEC" w:rsidRDefault="00E71EEC" w:rsidP="00747223">
      <w:pPr>
        <w:pStyle w:val="Ttulo4"/>
        <w:rPr>
          <w:rFonts w:eastAsia="Times New Roman"/>
          <w:lang w:eastAsia="es-CO"/>
        </w:rPr>
      </w:pPr>
      <w:bookmarkStart w:id="16" w:name="_Toc517860224"/>
      <w:r w:rsidRPr="00BA3FE7">
        <w:rPr>
          <w:rFonts w:eastAsia="Times New Roman"/>
          <w:lang w:eastAsia="es-CO"/>
        </w:rPr>
        <w:lastRenderedPageBreak/>
        <w:t>3.2.1</w:t>
      </w:r>
      <w:r w:rsidR="00CB5C15">
        <w:rPr>
          <w:rFonts w:eastAsia="Times New Roman"/>
          <w:lang w:eastAsia="es-CO"/>
        </w:rPr>
        <w:t>.</w:t>
      </w:r>
      <w:r w:rsidRPr="00BA3FE7">
        <w:rPr>
          <w:rFonts w:eastAsia="Times New Roman"/>
          <w:lang w:eastAsia="es-CO"/>
        </w:rPr>
        <w:t xml:space="preserve"> Subir documentos o diagramas</w:t>
      </w:r>
      <w:bookmarkEnd w:id="16"/>
    </w:p>
    <w:p w:rsidR="00E71EEC" w:rsidRDefault="00E71EEC" w:rsidP="00747223">
      <w:pPr>
        <w:rPr>
          <w:lang w:eastAsia="es-CO"/>
        </w:rPr>
      </w:pPr>
      <w:r w:rsidRPr="00E71EEC">
        <w:rPr>
          <w:lang w:eastAsia="es-CO"/>
        </w:rPr>
        <w:t>En este podrá subir todos los documentos o diagramas que quieras en cualquier formato</w:t>
      </w:r>
      <w:r w:rsidR="00F1332B">
        <w:rPr>
          <w:lang w:eastAsia="es-CO"/>
        </w:rPr>
        <w:t xml:space="preserve"> y adicion</w:t>
      </w:r>
      <w:r w:rsidR="00134B1A">
        <w:rPr>
          <w:lang w:eastAsia="es-CO"/>
        </w:rPr>
        <w:t xml:space="preserve">ando </w:t>
      </w:r>
      <w:proofErr w:type="spellStart"/>
      <w:r w:rsidR="00134B1A">
        <w:rPr>
          <w:lang w:eastAsia="es-CO"/>
        </w:rPr>
        <w:t>tags</w:t>
      </w:r>
      <w:proofErr w:type="spellEnd"/>
      <w:r w:rsidR="00134B1A">
        <w:rPr>
          <w:lang w:eastAsia="es-CO"/>
        </w:rPr>
        <w:t xml:space="preserve"> para facilitar la búsqueda del archivo</w:t>
      </w:r>
      <w:r w:rsidRPr="00E71EEC">
        <w:rPr>
          <w:lang w:eastAsia="es-CO"/>
        </w:rPr>
        <w:t>.</w:t>
      </w:r>
    </w:p>
    <w:p w:rsidR="00134B1A" w:rsidRPr="00E71EEC" w:rsidRDefault="00134B1A" w:rsidP="00747223">
      <w:pPr>
        <w:rPr>
          <w:lang w:eastAsia="es-CO"/>
        </w:rPr>
      </w:pPr>
      <w:r>
        <w:rPr>
          <w:lang w:eastAsia="es-CO"/>
        </w:rPr>
        <w:t>Adicional del nombre, título y descripción del documento, se puede catalogar por tipo de documento y seleccionar si es una versión borrador o es una versión final.</w:t>
      </w:r>
    </w:p>
    <w:p w:rsidR="00801529" w:rsidRDefault="00E71EEC" w:rsidP="00801529">
      <w:pPr>
        <w:keepNext/>
        <w:shd w:val="clear" w:color="auto" w:fill="FFFFFF"/>
        <w:spacing w:before="180" w:after="0" w:line="240" w:lineRule="auto"/>
        <w:jc w:val="center"/>
      </w:pPr>
      <w:r w:rsidRPr="00BA3FE7">
        <w:rPr>
          <w:rFonts w:eastAsia="Times New Roman" w:cs="Arial"/>
          <w:noProof/>
          <w:color w:val="172B4D"/>
          <w:sz w:val="21"/>
          <w:szCs w:val="21"/>
          <w:lang w:eastAsia="es-CO"/>
        </w:rPr>
        <w:drawing>
          <wp:inline distT="0" distB="0" distL="0" distR="0" wp14:anchorId="63181CD8" wp14:editId="2F1779E3">
            <wp:extent cx="6878766" cy="6655981"/>
            <wp:effectExtent l="0" t="0" r="0" b="0"/>
            <wp:docPr id="12" name="Imagen 12" descr="img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g1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84"/>
                    <a:stretch/>
                  </pic:blipFill>
                  <pic:spPr bwMode="auto">
                    <a:xfrm>
                      <a:off x="0" y="0"/>
                      <a:ext cx="6890330" cy="666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1529" w:rsidRDefault="00801529" w:rsidP="00801529">
      <w:pPr>
        <w:pStyle w:val="Epgrafe"/>
        <w:jc w:val="center"/>
        <w:rPr>
          <w:i/>
          <w:color w:val="auto"/>
          <w:sz w:val="20"/>
        </w:rPr>
      </w:pPr>
      <w:r w:rsidRPr="00801529">
        <w:rPr>
          <w:i/>
          <w:color w:val="auto"/>
          <w:sz w:val="20"/>
        </w:rPr>
        <w:t xml:space="preserve">Ilustración </w:t>
      </w:r>
      <w:r w:rsidRPr="00801529">
        <w:rPr>
          <w:i/>
          <w:color w:val="auto"/>
          <w:sz w:val="20"/>
        </w:rPr>
        <w:fldChar w:fldCharType="begin"/>
      </w:r>
      <w:r w:rsidRPr="00801529">
        <w:rPr>
          <w:i/>
          <w:color w:val="auto"/>
          <w:sz w:val="20"/>
        </w:rPr>
        <w:instrText xml:space="preserve"> SEQ Ilustración \* ARABIC </w:instrText>
      </w:r>
      <w:r w:rsidRPr="00801529">
        <w:rPr>
          <w:i/>
          <w:color w:val="auto"/>
          <w:sz w:val="20"/>
        </w:rPr>
        <w:fldChar w:fldCharType="separate"/>
      </w:r>
      <w:r w:rsidR="00856B86">
        <w:rPr>
          <w:i/>
          <w:noProof/>
          <w:color w:val="auto"/>
          <w:sz w:val="20"/>
        </w:rPr>
        <w:t>15</w:t>
      </w:r>
      <w:r w:rsidRPr="00801529">
        <w:rPr>
          <w:i/>
          <w:color w:val="auto"/>
          <w:sz w:val="20"/>
        </w:rPr>
        <w:fldChar w:fldCharType="end"/>
      </w:r>
      <w:r w:rsidRPr="00801529">
        <w:rPr>
          <w:i/>
          <w:color w:val="auto"/>
          <w:sz w:val="20"/>
        </w:rPr>
        <w:t xml:space="preserve"> Subir documentos o diagramas</w:t>
      </w:r>
    </w:p>
    <w:p w:rsidR="00E71EEC" w:rsidRPr="00E71EEC" w:rsidRDefault="00E71EEC" w:rsidP="00747223">
      <w:pPr>
        <w:pStyle w:val="Ttulo4"/>
        <w:rPr>
          <w:rFonts w:eastAsia="Times New Roman"/>
          <w:lang w:eastAsia="es-CO"/>
        </w:rPr>
      </w:pPr>
      <w:bookmarkStart w:id="17" w:name="_Toc517860225"/>
      <w:r w:rsidRPr="00BA3FE7">
        <w:rPr>
          <w:rFonts w:eastAsia="Times New Roman"/>
          <w:lang w:eastAsia="es-CO"/>
        </w:rPr>
        <w:lastRenderedPageBreak/>
        <w:t>3.2.2</w:t>
      </w:r>
      <w:r w:rsidR="00CB5C15">
        <w:rPr>
          <w:rFonts w:eastAsia="Times New Roman"/>
          <w:lang w:eastAsia="es-CO"/>
        </w:rPr>
        <w:t>.</w:t>
      </w:r>
      <w:r w:rsidRPr="00BA3FE7">
        <w:rPr>
          <w:rFonts w:eastAsia="Times New Roman"/>
          <w:lang w:eastAsia="es-CO"/>
        </w:rPr>
        <w:t xml:space="preserve"> Consultar documentos o diagramas</w:t>
      </w:r>
      <w:bookmarkEnd w:id="17"/>
    </w:p>
    <w:p w:rsidR="00E71EEC" w:rsidRPr="00E71EEC" w:rsidRDefault="00E71EEC" w:rsidP="00747223">
      <w:pPr>
        <w:rPr>
          <w:lang w:eastAsia="es-CO"/>
        </w:rPr>
      </w:pPr>
      <w:r w:rsidRPr="00E71EEC">
        <w:rPr>
          <w:lang w:eastAsia="es-CO"/>
        </w:rPr>
        <w:t>Aquí podrás consultar documentos o diagramas colocando o crea</w:t>
      </w:r>
      <w:r w:rsidR="00134B1A">
        <w:rPr>
          <w:lang w:eastAsia="es-CO"/>
        </w:rPr>
        <w:t xml:space="preserve">ndo filtros de búsqueda, que hagan más fácil encontrar el </w:t>
      </w:r>
      <w:r w:rsidRPr="00E71EEC">
        <w:rPr>
          <w:lang w:eastAsia="es-CO"/>
        </w:rPr>
        <w:t>documento que requieras y descargarlos.</w:t>
      </w:r>
    </w:p>
    <w:p w:rsidR="00801529" w:rsidRDefault="00E71EEC" w:rsidP="00801529">
      <w:pPr>
        <w:keepNext/>
        <w:shd w:val="clear" w:color="auto" w:fill="FFFFFF"/>
        <w:spacing w:before="180" w:after="0" w:line="240" w:lineRule="auto"/>
        <w:jc w:val="center"/>
      </w:pPr>
      <w:r w:rsidRPr="00BA3FE7">
        <w:rPr>
          <w:rFonts w:eastAsia="Times New Roman" w:cs="Arial"/>
          <w:noProof/>
          <w:color w:val="172B4D"/>
          <w:sz w:val="21"/>
          <w:szCs w:val="21"/>
          <w:lang w:eastAsia="es-CO"/>
        </w:rPr>
        <w:drawing>
          <wp:inline distT="0" distB="0" distL="0" distR="0" wp14:anchorId="079ADA05" wp14:editId="5AAA9C86">
            <wp:extent cx="6741042" cy="6996223"/>
            <wp:effectExtent l="0" t="0" r="3175" b="0"/>
            <wp:docPr id="11" name="Imagen 11" descr="img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mg1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13"/>
                    <a:stretch/>
                  </pic:blipFill>
                  <pic:spPr bwMode="auto">
                    <a:xfrm>
                      <a:off x="0" y="0"/>
                      <a:ext cx="6756535" cy="7012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1EEC" w:rsidRPr="00801529" w:rsidRDefault="00801529" w:rsidP="00801529">
      <w:pPr>
        <w:pStyle w:val="Epgrafe"/>
        <w:jc w:val="center"/>
        <w:rPr>
          <w:rFonts w:eastAsia="Times New Roman" w:cs="Arial"/>
          <w:i/>
          <w:color w:val="auto"/>
          <w:sz w:val="22"/>
          <w:szCs w:val="21"/>
          <w:lang w:eastAsia="es-CO"/>
        </w:rPr>
      </w:pPr>
      <w:r w:rsidRPr="00801529">
        <w:rPr>
          <w:i/>
          <w:color w:val="auto"/>
          <w:sz w:val="20"/>
        </w:rPr>
        <w:t xml:space="preserve">Ilustración </w:t>
      </w:r>
      <w:r w:rsidRPr="00801529">
        <w:rPr>
          <w:i/>
          <w:color w:val="auto"/>
          <w:sz w:val="20"/>
        </w:rPr>
        <w:fldChar w:fldCharType="begin"/>
      </w:r>
      <w:r w:rsidRPr="00801529">
        <w:rPr>
          <w:i/>
          <w:color w:val="auto"/>
          <w:sz w:val="20"/>
        </w:rPr>
        <w:instrText xml:space="preserve"> SEQ Ilustración \* ARABIC </w:instrText>
      </w:r>
      <w:r w:rsidRPr="00801529">
        <w:rPr>
          <w:i/>
          <w:color w:val="auto"/>
          <w:sz w:val="20"/>
        </w:rPr>
        <w:fldChar w:fldCharType="separate"/>
      </w:r>
      <w:r w:rsidR="00856B86">
        <w:rPr>
          <w:i/>
          <w:noProof/>
          <w:color w:val="auto"/>
          <w:sz w:val="20"/>
        </w:rPr>
        <w:t>16</w:t>
      </w:r>
      <w:r w:rsidRPr="00801529">
        <w:rPr>
          <w:i/>
          <w:color w:val="auto"/>
          <w:sz w:val="20"/>
        </w:rPr>
        <w:fldChar w:fldCharType="end"/>
      </w:r>
      <w:r w:rsidRPr="00801529">
        <w:rPr>
          <w:i/>
          <w:color w:val="auto"/>
          <w:sz w:val="20"/>
        </w:rPr>
        <w:t xml:space="preserve"> Consultar documentos o diagramas</w:t>
      </w:r>
    </w:p>
    <w:p w:rsidR="00E71EEC" w:rsidRPr="00E71EEC" w:rsidRDefault="00E71EEC" w:rsidP="00747223">
      <w:pPr>
        <w:pStyle w:val="Ttulo4"/>
        <w:rPr>
          <w:rFonts w:eastAsia="Times New Roman"/>
          <w:lang w:eastAsia="es-CO"/>
        </w:rPr>
      </w:pPr>
      <w:bookmarkStart w:id="18" w:name="_Toc517860226"/>
      <w:r w:rsidRPr="00BA3FE7">
        <w:rPr>
          <w:rFonts w:eastAsia="Times New Roman"/>
          <w:lang w:eastAsia="es-CO"/>
        </w:rPr>
        <w:lastRenderedPageBreak/>
        <w:t>3.2.3</w:t>
      </w:r>
      <w:r w:rsidR="00CB5C15">
        <w:rPr>
          <w:rFonts w:eastAsia="Times New Roman"/>
          <w:lang w:eastAsia="es-CO"/>
        </w:rPr>
        <w:t>.</w:t>
      </w:r>
      <w:r w:rsidRPr="00BA3FE7">
        <w:rPr>
          <w:rFonts w:eastAsia="Times New Roman"/>
          <w:lang w:eastAsia="es-CO"/>
        </w:rPr>
        <w:t xml:space="preserve"> Administrar Wikis</w:t>
      </w:r>
      <w:bookmarkEnd w:id="18"/>
    </w:p>
    <w:p w:rsidR="00E71EEC" w:rsidRPr="00E71EEC" w:rsidRDefault="00E71EEC" w:rsidP="00747223">
      <w:pPr>
        <w:rPr>
          <w:lang w:eastAsia="es-CO"/>
        </w:rPr>
      </w:pPr>
      <w:r w:rsidRPr="00E71EEC">
        <w:rPr>
          <w:lang w:eastAsia="es-CO"/>
        </w:rPr>
        <w:t>En esta sección puedes crear las wikis que requieras para informar, documentar o dejar comentarios con múltiples herramientas de texto fáciles de manejar.</w:t>
      </w:r>
    </w:p>
    <w:p w:rsidR="00801529" w:rsidRDefault="00E71EEC" w:rsidP="00801529">
      <w:pPr>
        <w:keepNext/>
        <w:shd w:val="clear" w:color="auto" w:fill="FFFFFF"/>
        <w:spacing w:before="180" w:after="0" w:line="240" w:lineRule="auto"/>
        <w:jc w:val="center"/>
      </w:pPr>
      <w:r w:rsidRPr="00BA3FE7">
        <w:rPr>
          <w:rFonts w:eastAsia="Times New Roman" w:cs="Arial"/>
          <w:noProof/>
          <w:color w:val="172B4D"/>
          <w:sz w:val="21"/>
          <w:szCs w:val="21"/>
          <w:lang w:eastAsia="es-CO"/>
        </w:rPr>
        <w:drawing>
          <wp:inline distT="0" distB="0" distL="0" distR="0" wp14:anchorId="2D4B9C8C" wp14:editId="48C16CFE">
            <wp:extent cx="4837814" cy="2966484"/>
            <wp:effectExtent l="0" t="0" r="1270" b="5715"/>
            <wp:docPr id="10" name="Imagen 10" descr="img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g1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88" b="1927"/>
                    <a:stretch/>
                  </pic:blipFill>
                  <pic:spPr bwMode="auto">
                    <a:xfrm>
                      <a:off x="0" y="0"/>
                      <a:ext cx="4862841" cy="298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1EEC" w:rsidRPr="00801529" w:rsidRDefault="00801529" w:rsidP="00801529">
      <w:pPr>
        <w:pStyle w:val="Epgrafe"/>
        <w:jc w:val="center"/>
        <w:rPr>
          <w:rFonts w:eastAsia="Times New Roman" w:cs="Arial"/>
          <w:i/>
          <w:color w:val="auto"/>
          <w:sz w:val="22"/>
          <w:szCs w:val="21"/>
          <w:lang w:eastAsia="es-CO"/>
        </w:rPr>
      </w:pPr>
      <w:r w:rsidRPr="00801529">
        <w:rPr>
          <w:i/>
          <w:color w:val="auto"/>
          <w:sz w:val="20"/>
        </w:rPr>
        <w:t xml:space="preserve">Ilustración </w:t>
      </w:r>
      <w:r w:rsidRPr="00801529">
        <w:rPr>
          <w:i/>
          <w:color w:val="auto"/>
          <w:sz w:val="20"/>
        </w:rPr>
        <w:fldChar w:fldCharType="begin"/>
      </w:r>
      <w:r w:rsidRPr="00801529">
        <w:rPr>
          <w:i/>
          <w:color w:val="auto"/>
          <w:sz w:val="20"/>
        </w:rPr>
        <w:instrText xml:space="preserve"> SEQ Ilustración \* ARABIC </w:instrText>
      </w:r>
      <w:r w:rsidRPr="00801529">
        <w:rPr>
          <w:i/>
          <w:color w:val="auto"/>
          <w:sz w:val="20"/>
        </w:rPr>
        <w:fldChar w:fldCharType="separate"/>
      </w:r>
      <w:r w:rsidR="00856B86">
        <w:rPr>
          <w:i/>
          <w:noProof/>
          <w:color w:val="auto"/>
          <w:sz w:val="20"/>
        </w:rPr>
        <w:t>17</w:t>
      </w:r>
      <w:r w:rsidRPr="00801529">
        <w:rPr>
          <w:i/>
          <w:color w:val="auto"/>
          <w:sz w:val="20"/>
        </w:rPr>
        <w:fldChar w:fldCharType="end"/>
      </w:r>
      <w:r w:rsidRPr="00801529">
        <w:rPr>
          <w:i/>
          <w:color w:val="auto"/>
          <w:sz w:val="20"/>
        </w:rPr>
        <w:t xml:space="preserve"> Administrar Wikis</w:t>
      </w:r>
    </w:p>
    <w:p w:rsidR="00E71EEC" w:rsidRPr="00E71EEC" w:rsidRDefault="00E71EEC" w:rsidP="00747223">
      <w:pPr>
        <w:pStyle w:val="Ttulo4"/>
        <w:rPr>
          <w:rFonts w:eastAsia="Times New Roman"/>
          <w:lang w:eastAsia="es-CO"/>
        </w:rPr>
      </w:pPr>
      <w:bookmarkStart w:id="19" w:name="_Toc517860227"/>
      <w:r w:rsidRPr="00BA3FE7">
        <w:rPr>
          <w:rFonts w:eastAsia="Times New Roman"/>
          <w:lang w:eastAsia="es-CO"/>
        </w:rPr>
        <w:t>3.2.4</w:t>
      </w:r>
      <w:r w:rsidR="00CB5C15">
        <w:rPr>
          <w:rFonts w:eastAsia="Times New Roman"/>
          <w:lang w:eastAsia="es-CO"/>
        </w:rPr>
        <w:t>.</w:t>
      </w:r>
      <w:r w:rsidRPr="00BA3FE7">
        <w:rPr>
          <w:rFonts w:eastAsia="Times New Roman"/>
          <w:lang w:eastAsia="es-CO"/>
        </w:rPr>
        <w:t xml:space="preserve"> Administrar tipos de documentos</w:t>
      </w:r>
      <w:bookmarkEnd w:id="19"/>
    </w:p>
    <w:p w:rsidR="00801529" w:rsidRDefault="00E71EEC" w:rsidP="00801529">
      <w:pPr>
        <w:rPr>
          <w:lang w:eastAsia="es-CO"/>
        </w:rPr>
      </w:pPr>
      <w:r w:rsidRPr="00E71EEC">
        <w:rPr>
          <w:lang w:eastAsia="es-CO"/>
        </w:rPr>
        <w:t>Te permite crear tipos de documentos para mantener más organizados los documentos y que puedas asignarle el tipo de documento</w:t>
      </w:r>
      <w:r w:rsidR="00801529">
        <w:rPr>
          <w:lang w:eastAsia="es-CO"/>
        </w:rPr>
        <w:t xml:space="preserve"> al archivo que quieras subir.</w:t>
      </w:r>
    </w:p>
    <w:p w:rsidR="00801529" w:rsidRDefault="00801529" w:rsidP="00801529">
      <w:pPr>
        <w:keepNext/>
        <w:jc w:val="center"/>
      </w:pPr>
      <w:r w:rsidRPr="00BA3FE7">
        <w:rPr>
          <w:rFonts w:eastAsia="Times New Roman" w:cs="Arial"/>
          <w:noProof/>
          <w:color w:val="172B4D"/>
          <w:sz w:val="21"/>
          <w:szCs w:val="21"/>
          <w:lang w:eastAsia="es-CO"/>
        </w:rPr>
        <w:drawing>
          <wp:inline distT="0" distB="0" distL="0" distR="0" wp14:anchorId="6FD1DF04" wp14:editId="61657F48">
            <wp:extent cx="4877453" cy="2892056"/>
            <wp:effectExtent l="0" t="0" r="0" b="3810"/>
            <wp:docPr id="9" name="Imagen 9" descr="img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img1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871" b="3324"/>
                    <a:stretch/>
                  </pic:blipFill>
                  <pic:spPr bwMode="auto">
                    <a:xfrm>
                      <a:off x="0" y="0"/>
                      <a:ext cx="4877453" cy="2892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1EEC" w:rsidRPr="00801529" w:rsidRDefault="00801529" w:rsidP="00801529">
      <w:pPr>
        <w:pStyle w:val="Epgrafe"/>
        <w:jc w:val="center"/>
        <w:rPr>
          <w:i/>
          <w:color w:val="auto"/>
          <w:sz w:val="28"/>
          <w:szCs w:val="22"/>
          <w:lang w:eastAsia="es-CO"/>
        </w:rPr>
      </w:pPr>
      <w:r w:rsidRPr="00801529">
        <w:rPr>
          <w:i/>
          <w:color w:val="auto"/>
          <w:sz w:val="20"/>
        </w:rPr>
        <w:t xml:space="preserve">Ilustración </w:t>
      </w:r>
      <w:r w:rsidRPr="00801529">
        <w:rPr>
          <w:i/>
          <w:color w:val="auto"/>
          <w:sz w:val="20"/>
        </w:rPr>
        <w:fldChar w:fldCharType="begin"/>
      </w:r>
      <w:r w:rsidRPr="00801529">
        <w:rPr>
          <w:i/>
          <w:color w:val="auto"/>
          <w:sz w:val="20"/>
        </w:rPr>
        <w:instrText xml:space="preserve"> SEQ Ilustración \* ARABIC </w:instrText>
      </w:r>
      <w:r w:rsidRPr="00801529">
        <w:rPr>
          <w:i/>
          <w:color w:val="auto"/>
          <w:sz w:val="20"/>
        </w:rPr>
        <w:fldChar w:fldCharType="separate"/>
      </w:r>
      <w:r w:rsidR="00856B86">
        <w:rPr>
          <w:i/>
          <w:noProof/>
          <w:color w:val="auto"/>
          <w:sz w:val="20"/>
        </w:rPr>
        <w:t>18</w:t>
      </w:r>
      <w:r w:rsidRPr="00801529">
        <w:rPr>
          <w:i/>
          <w:color w:val="auto"/>
          <w:sz w:val="20"/>
        </w:rPr>
        <w:fldChar w:fldCharType="end"/>
      </w:r>
      <w:r w:rsidRPr="00801529">
        <w:rPr>
          <w:i/>
          <w:color w:val="auto"/>
          <w:sz w:val="20"/>
        </w:rPr>
        <w:t xml:space="preserve"> Administrar tipos de documentos</w:t>
      </w:r>
    </w:p>
    <w:p w:rsidR="00E71EEC" w:rsidRPr="00E71EEC" w:rsidRDefault="00E71EEC" w:rsidP="00747223">
      <w:pPr>
        <w:pStyle w:val="Ttulo4"/>
        <w:rPr>
          <w:rFonts w:eastAsia="Times New Roman"/>
          <w:lang w:eastAsia="es-CO"/>
        </w:rPr>
      </w:pPr>
      <w:bookmarkStart w:id="20" w:name="_Toc517860228"/>
      <w:r w:rsidRPr="00BA3FE7">
        <w:rPr>
          <w:rFonts w:eastAsia="Times New Roman"/>
          <w:lang w:eastAsia="es-CO"/>
        </w:rPr>
        <w:lastRenderedPageBreak/>
        <w:t>3.2.5</w:t>
      </w:r>
      <w:r w:rsidR="00CB5C15">
        <w:rPr>
          <w:rFonts w:eastAsia="Times New Roman"/>
          <w:lang w:eastAsia="es-CO"/>
        </w:rPr>
        <w:t>.</w:t>
      </w:r>
      <w:r w:rsidRPr="00BA3FE7">
        <w:rPr>
          <w:rFonts w:eastAsia="Times New Roman"/>
          <w:lang w:eastAsia="es-CO"/>
        </w:rPr>
        <w:t xml:space="preserve"> Administrar plantillas de atributos</w:t>
      </w:r>
      <w:bookmarkEnd w:id="20"/>
    </w:p>
    <w:p w:rsidR="00E71EEC" w:rsidRPr="00E71EEC" w:rsidRDefault="00E71EEC" w:rsidP="00747223">
      <w:pPr>
        <w:rPr>
          <w:lang w:eastAsia="es-CO"/>
        </w:rPr>
      </w:pPr>
      <w:r w:rsidRPr="00E71EEC">
        <w:rPr>
          <w:lang w:eastAsia="es-CO"/>
        </w:rPr>
        <w:t>Te permite crear plantillas de atributos en un tipo de documento específico para que le coloques atributos a tu archivo y quede más fácil filtrar y organizar.</w:t>
      </w:r>
    </w:p>
    <w:p w:rsidR="00856B86" w:rsidRDefault="00E71EEC" w:rsidP="00856B86">
      <w:pPr>
        <w:keepNext/>
        <w:shd w:val="clear" w:color="auto" w:fill="FFFFFF"/>
        <w:spacing w:before="180" w:after="0" w:line="240" w:lineRule="auto"/>
        <w:jc w:val="center"/>
      </w:pPr>
      <w:r w:rsidRPr="00BA3FE7">
        <w:rPr>
          <w:rFonts w:eastAsia="Times New Roman" w:cs="Arial"/>
          <w:noProof/>
          <w:color w:val="172B4D"/>
          <w:sz w:val="21"/>
          <w:szCs w:val="21"/>
          <w:lang w:eastAsia="es-CO"/>
        </w:rPr>
        <w:drawing>
          <wp:inline distT="0" distB="0" distL="0" distR="0" wp14:anchorId="1D785A18" wp14:editId="2D251520">
            <wp:extent cx="6900454" cy="5337544"/>
            <wp:effectExtent l="0" t="0" r="0" b="0"/>
            <wp:docPr id="8" name="Imagen 8" descr="img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g1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60"/>
                    <a:stretch/>
                  </pic:blipFill>
                  <pic:spPr bwMode="auto">
                    <a:xfrm>
                      <a:off x="0" y="0"/>
                      <a:ext cx="6907681" cy="5343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1EEC" w:rsidRPr="00856B86" w:rsidRDefault="00856B86" w:rsidP="00856B86">
      <w:pPr>
        <w:pStyle w:val="Epgrafe"/>
        <w:jc w:val="center"/>
        <w:rPr>
          <w:rFonts w:eastAsia="Times New Roman" w:cs="Arial"/>
          <w:i/>
          <w:color w:val="auto"/>
          <w:sz w:val="22"/>
          <w:szCs w:val="21"/>
          <w:lang w:eastAsia="es-CO"/>
        </w:rPr>
      </w:pPr>
      <w:r w:rsidRPr="00856B86">
        <w:rPr>
          <w:i/>
          <w:color w:val="auto"/>
          <w:sz w:val="20"/>
        </w:rPr>
        <w:t xml:space="preserve">Ilustración </w:t>
      </w:r>
      <w:r w:rsidRPr="00856B86">
        <w:rPr>
          <w:i/>
          <w:color w:val="auto"/>
          <w:sz w:val="20"/>
        </w:rPr>
        <w:fldChar w:fldCharType="begin"/>
      </w:r>
      <w:r w:rsidRPr="00856B86">
        <w:rPr>
          <w:i/>
          <w:color w:val="auto"/>
          <w:sz w:val="20"/>
        </w:rPr>
        <w:instrText xml:space="preserve"> SEQ Ilustración \* ARABIC </w:instrText>
      </w:r>
      <w:r w:rsidRPr="00856B86">
        <w:rPr>
          <w:i/>
          <w:color w:val="auto"/>
          <w:sz w:val="20"/>
        </w:rPr>
        <w:fldChar w:fldCharType="separate"/>
      </w:r>
      <w:r>
        <w:rPr>
          <w:i/>
          <w:noProof/>
          <w:color w:val="auto"/>
          <w:sz w:val="20"/>
        </w:rPr>
        <w:t>19</w:t>
      </w:r>
      <w:r w:rsidRPr="00856B86">
        <w:rPr>
          <w:i/>
          <w:color w:val="auto"/>
          <w:sz w:val="20"/>
        </w:rPr>
        <w:fldChar w:fldCharType="end"/>
      </w:r>
      <w:r w:rsidRPr="00856B86">
        <w:rPr>
          <w:i/>
          <w:color w:val="auto"/>
          <w:sz w:val="20"/>
        </w:rPr>
        <w:t xml:space="preserve"> Administrar plantillas de atributos</w:t>
      </w:r>
    </w:p>
    <w:p w:rsidR="008E3773" w:rsidRDefault="008E3773" w:rsidP="00BA3FE7">
      <w:pPr>
        <w:shd w:val="clear" w:color="auto" w:fill="FFFFFF"/>
        <w:spacing w:before="180" w:after="0" w:line="240" w:lineRule="auto"/>
        <w:jc w:val="center"/>
        <w:rPr>
          <w:rFonts w:eastAsia="Times New Roman" w:cs="Arial"/>
          <w:color w:val="172B4D"/>
          <w:sz w:val="21"/>
          <w:szCs w:val="21"/>
          <w:lang w:eastAsia="es-CO"/>
        </w:rPr>
      </w:pPr>
    </w:p>
    <w:p w:rsidR="008E3773" w:rsidRDefault="008E3773" w:rsidP="00BA3FE7">
      <w:pPr>
        <w:shd w:val="clear" w:color="auto" w:fill="FFFFFF"/>
        <w:spacing w:before="180" w:after="0" w:line="240" w:lineRule="auto"/>
        <w:jc w:val="center"/>
        <w:rPr>
          <w:rFonts w:eastAsia="Times New Roman" w:cs="Arial"/>
          <w:color w:val="172B4D"/>
          <w:sz w:val="21"/>
          <w:szCs w:val="21"/>
          <w:lang w:eastAsia="es-CO"/>
        </w:rPr>
      </w:pPr>
    </w:p>
    <w:p w:rsidR="008E3773" w:rsidRDefault="008E3773" w:rsidP="00BA3FE7">
      <w:pPr>
        <w:shd w:val="clear" w:color="auto" w:fill="FFFFFF"/>
        <w:spacing w:before="180" w:after="0" w:line="240" w:lineRule="auto"/>
        <w:jc w:val="center"/>
        <w:rPr>
          <w:rFonts w:eastAsia="Times New Roman" w:cs="Arial"/>
          <w:color w:val="172B4D"/>
          <w:sz w:val="21"/>
          <w:szCs w:val="21"/>
          <w:lang w:eastAsia="es-CO"/>
        </w:rPr>
      </w:pPr>
    </w:p>
    <w:p w:rsidR="008E3773" w:rsidRDefault="008E3773" w:rsidP="00BA3FE7">
      <w:pPr>
        <w:shd w:val="clear" w:color="auto" w:fill="FFFFFF"/>
        <w:spacing w:before="180" w:after="0" w:line="240" w:lineRule="auto"/>
        <w:jc w:val="center"/>
        <w:rPr>
          <w:rFonts w:eastAsia="Times New Roman" w:cs="Arial"/>
          <w:color w:val="172B4D"/>
          <w:sz w:val="21"/>
          <w:szCs w:val="21"/>
          <w:lang w:eastAsia="es-CO"/>
        </w:rPr>
      </w:pPr>
    </w:p>
    <w:p w:rsidR="008E3773" w:rsidRDefault="008E3773" w:rsidP="00BA3FE7">
      <w:pPr>
        <w:shd w:val="clear" w:color="auto" w:fill="FFFFFF"/>
        <w:spacing w:before="180" w:after="0" w:line="240" w:lineRule="auto"/>
        <w:jc w:val="center"/>
        <w:rPr>
          <w:rFonts w:eastAsia="Times New Roman" w:cs="Arial"/>
          <w:color w:val="172B4D"/>
          <w:sz w:val="21"/>
          <w:szCs w:val="21"/>
          <w:lang w:eastAsia="es-CO"/>
        </w:rPr>
      </w:pPr>
    </w:p>
    <w:p w:rsidR="008E3773" w:rsidRDefault="008E3773" w:rsidP="00BA3FE7">
      <w:pPr>
        <w:shd w:val="clear" w:color="auto" w:fill="FFFFFF"/>
        <w:spacing w:before="180" w:after="0" w:line="240" w:lineRule="auto"/>
        <w:jc w:val="center"/>
        <w:rPr>
          <w:rFonts w:eastAsia="Times New Roman" w:cs="Arial"/>
          <w:color w:val="172B4D"/>
          <w:sz w:val="21"/>
          <w:szCs w:val="21"/>
          <w:lang w:eastAsia="es-CO"/>
        </w:rPr>
      </w:pPr>
    </w:p>
    <w:p w:rsidR="00E71EEC" w:rsidRPr="00E71EEC" w:rsidRDefault="00E71EEC" w:rsidP="00747223">
      <w:pPr>
        <w:pStyle w:val="Ttulo3"/>
      </w:pPr>
      <w:bookmarkStart w:id="21" w:name="_Toc517860229"/>
      <w:r w:rsidRPr="00BA3FE7">
        <w:lastRenderedPageBreak/>
        <w:t>3.3</w:t>
      </w:r>
      <w:r w:rsidR="00CB5C15">
        <w:t>.</w:t>
      </w:r>
      <w:r w:rsidRPr="00BA3FE7">
        <w:t xml:space="preserve"> Documentos</w:t>
      </w:r>
      <w:bookmarkEnd w:id="21"/>
    </w:p>
    <w:p w:rsidR="00066378" w:rsidRDefault="00E71EEC" w:rsidP="00066378">
      <w:pPr>
        <w:rPr>
          <w:lang w:eastAsia="es-CO"/>
        </w:rPr>
      </w:pPr>
      <w:r w:rsidRPr="00E71EEC">
        <w:rPr>
          <w:lang w:eastAsia="es-CO"/>
        </w:rPr>
        <w:t>En esta herramienta encontraras una biblioteca de documentos ya cargados previamente en GEAR</w:t>
      </w:r>
      <w:r w:rsidR="00134B1A">
        <w:rPr>
          <w:lang w:eastAsia="es-CO"/>
        </w:rPr>
        <w:t xml:space="preserve">, los cuales son relacionados con Arquitectura empresarial, para facilitar y ahorrar tiempo en buscar en el </w:t>
      </w:r>
      <w:r w:rsidR="007B7867">
        <w:rPr>
          <w:lang w:eastAsia="es-CO"/>
        </w:rPr>
        <w:t>explorador,</w:t>
      </w:r>
      <w:r w:rsidRPr="00E71EEC">
        <w:rPr>
          <w:lang w:eastAsia="es-CO"/>
        </w:rPr>
        <w:t xml:space="preserve"> como lo son</w:t>
      </w:r>
      <w:r w:rsidR="007B7867">
        <w:rPr>
          <w:lang w:eastAsia="es-CO"/>
        </w:rPr>
        <w:t xml:space="preserve"> Documentos, Estándares, Gestión, Guias, Instrumentos, Normas, Practicas, Vistas.</w:t>
      </w:r>
    </w:p>
    <w:p w:rsidR="00856B86" w:rsidRDefault="00E71EEC" w:rsidP="00856B86">
      <w:pPr>
        <w:keepNext/>
      </w:pPr>
      <w:r w:rsidRPr="00BA3FE7">
        <w:rPr>
          <w:rFonts w:eastAsia="Times New Roman" w:cs="Arial"/>
          <w:noProof/>
          <w:color w:val="172B4D"/>
          <w:sz w:val="21"/>
          <w:szCs w:val="21"/>
          <w:lang w:eastAsia="es-CO"/>
        </w:rPr>
        <w:drawing>
          <wp:inline distT="0" distB="0" distL="0" distR="0" wp14:anchorId="73D9ED1E" wp14:editId="0A6A9E53">
            <wp:extent cx="6025051" cy="6560288"/>
            <wp:effectExtent l="0" t="0" r="0" b="0"/>
            <wp:docPr id="7" name="Imagen 7" descr="img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img2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97"/>
                    <a:stretch/>
                  </pic:blipFill>
                  <pic:spPr bwMode="auto">
                    <a:xfrm>
                      <a:off x="0" y="0"/>
                      <a:ext cx="6059528" cy="6597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1EEC" w:rsidRPr="00856B86" w:rsidRDefault="00856B86" w:rsidP="00856B86">
      <w:pPr>
        <w:pStyle w:val="Epgrafe"/>
        <w:jc w:val="center"/>
        <w:rPr>
          <w:rFonts w:eastAsia="Times New Roman" w:cs="Arial"/>
          <w:i/>
          <w:color w:val="auto"/>
          <w:sz w:val="22"/>
          <w:szCs w:val="21"/>
          <w:lang w:eastAsia="es-CO"/>
        </w:rPr>
      </w:pPr>
      <w:r w:rsidRPr="00856B86">
        <w:rPr>
          <w:i/>
          <w:color w:val="auto"/>
          <w:sz w:val="20"/>
        </w:rPr>
        <w:t xml:space="preserve">Ilustración </w:t>
      </w:r>
      <w:r w:rsidRPr="00856B86">
        <w:rPr>
          <w:i/>
          <w:color w:val="auto"/>
          <w:sz w:val="20"/>
        </w:rPr>
        <w:fldChar w:fldCharType="begin"/>
      </w:r>
      <w:r w:rsidRPr="00856B86">
        <w:rPr>
          <w:i/>
          <w:color w:val="auto"/>
          <w:sz w:val="20"/>
        </w:rPr>
        <w:instrText xml:space="preserve"> SEQ Ilustración \* ARABIC </w:instrText>
      </w:r>
      <w:r w:rsidRPr="00856B86">
        <w:rPr>
          <w:i/>
          <w:color w:val="auto"/>
          <w:sz w:val="20"/>
        </w:rPr>
        <w:fldChar w:fldCharType="separate"/>
      </w:r>
      <w:r>
        <w:rPr>
          <w:i/>
          <w:noProof/>
          <w:color w:val="auto"/>
          <w:sz w:val="20"/>
        </w:rPr>
        <w:t>20</w:t>
      </w:r>
      <w:r w:rsidRPr="00856B86">
        <w:rPr>
          <w:i/>
          <w:color w:val="auto"/>
          <w:sz w:val="20"/>
        </w:rPr>
        <w:fldChar w:fldCharType="end"/>
      </w:r>
      <w:r w:rsidRPr="00856B86">
        <w:rPr>
          <w:i/>
          <w:color w:val="auto"/>
          <w:sz w:val="20"/>
        </w:rPr>
        <w:t xml:space="preserve"> Documentos</w:t>
      </w:r>
    </w:p>
    <w:p w:rsidR="00E71EEC" w:rsidRPr="00E71EEC" w:rsidRDefault="00E71EEC" w:rsidP="008E3773">
      <w:pPr>
        <w:pStyle w:val="Ttulo3"/>
      </w:pPr>
      <w:bookmarkStart w:id="22" w:name="_Toc517860230"/>
      <w:r w:rsidRPr="00335C4F">
        <w:lastRenderedPageBreak/>
        <w:t>3.4</w:t>
      </w:r>
      <w:r w:rsidR="00CB5C15">
        <w:t>.</w:t>
      </w:r>
      <w:r w:rsidRPr="00335C4F">
        <w:t xml:space="preserve"> Diagnóstico</w:t>
      </w:r>
      <w:bookmarkEnd w:id="22"/>
    </w:p>
    <w:p w:rsidR="00E71EEC" w:rsidRDefault="00E71EEC" w:rsidP="00747223">
      <w:pPr>
        <w:rPr>
          <w:lang w:eastAsia="es-CO"/>
        </w:rPr>
      </w:pPr>
      <w:r w:rsidRPr="00E71EEC">
        <w:rPr>
          <w:lang w:eastAsia="es-CO"/>
        </w:rPr>
        <w:t>Esta herramienta podrás ver el diagnóstico ligero y el dia</w:t>
      </w:r>
      <w:r w:rsidR="00AA2E4D">
        <w:rPr>
          <w:lang w:eastAsia="es-CO"/>
        </w:rPr>
        <w:t>gnóstico específico por dominio, d</w:t>
      </w:r>
      <w:r w:rsidRPr="00E71EEC">
        <w:rPr>
          <w:lang w:eastAsia="es-CO"/>
        </w:rPr>
        <w:t>entro</w:t>
      </w:r>
      <w:r w:rsidR="007B7867">
        <w:rPr>
          <w:lang w:eastAsia="es-CO"/>
        </w:rPr>
        <w:t xml:space="preserve"> del diagnóstico ligero como el diagnóstico especifico, va a poder seleccionar el aspecto </w:t>
      </w:r>
      <w:r w:rsidR="00AA2E4D">
        <w:rPr>
          <w:lang w:eastAsia="es-CO"/>
        </w:rPr>
        <w:t xml:space="preserve">o dominio </w:t>
      </w:r>
      <w:r w:rsidR="007B7867">
        <w:rPr>
          <w:lang w:eastAsia="es-CO"/>
        </w:rPr>
        <w:t>que quiere evaluar, en ellos ya se encuentran las preguntas respectivas a cada nivel de madurez</w:t>
      </w:r>
      <w:r w:rsidRPr="00E71EEC">
        <w:rPr>
          <w:lang w:eastAsia="es-CO"/>
        </w:rPr>
        <w:t>.</w:t>
      </w:r>
    </w:p>
    <w:p w:rsidR="007B7867" w:rsidRPr="00E71EEC" w:rsidRDefault="007B7867" w:rsidP="00747223">
      <w:pPr>
        <w:rPr>
          <w:lang w:eastAsia="es-CO"/>
        </w:rPr>
      </w:pPr>
      <w:r>
        <w:rPr>
          <w:lang w:eastAsia="es-CO"/>
        </w:rPr>
        <w:t>Para facilidad se permite guardar el progreso que se lleve de cualquier diagnóstico y las preguntas se encuentran paginadas.</w:t>
      </w:r>
    </w:p>
    <w:p w:rsidR="00856B86" w:rsidRDefault="00335C4F" w:rsidP="00856B86">
      <w:pPr>
        <w:keepNext/>
        <w:shd w:val="clear" w:color="auto" w:fill="FFFFFF"/>
        <w:spacing w:before="180" w:after="0" w:line="240" w:lineRule="auto"/>
        <w:jc w:val="center"/>
      </w:pPr>
      <w:r>
        <w:rPr>
          <w:rFonts w:eastAsia="Times New Roman" w:cs="Arial"/>
          <w:noProof/>
          <w:color w:val="172B4D"/>
          <w:sz w:val="21"/>
          <w:szCs w:val="21"/>
          <w:lang w:eastAsia="es-CO"/>
        </w:rPr>
        <w:drawing>
          <wp:inline distT="0" distB="0" distL="0" distR="0" wp14:anchorId="4DDEDF31" wp14:editId="7A253563">
            <wp:extent cx="4780762" cy="6188149"/>
            <wp:effectExtent l="0" t="0" r="1270" b="3175"/>
            <wp:docPr id="3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1.jp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0" b="649"/>
                    <a:stretch/>
                  </pic:blipFill>
                  <pic:spPr bwMode="auto">
                    <a:xfrm>
                      <a:off x="0" y="0"/>
                      <a:ext cx="4780762" cy="6188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6B86" w:rsidRDefault="00856B86" w:rsidP="00856B86">
      <w:pPr>
        <w:pStyle w:val="Epgrafe"/>
        <w:jc w:val="center"/>
        <w:rPr>
          <w:i/>
          <w:color w:val="auto"/>
          <w:sz w:val="20"/>
        </w:rPr>
      </w:pPr>
      <w:r w:rsidRPr="00856B86">
        <w:rPr>
          <w:i/>
          <w:color w:val="auto"/>
          <w:sz w:val="20"/>
        </w:rPr>
        <w:t xml:space="preserve">Ilustración </w:t>
      </w:r>
      <w:r w:rsidRPr="00856B86">
        <w:rPr>
          <w:i/>
          <w:color w:val="auto"/>
          <w:sz w:val="20"/>
        </w:rPr>
        <w:fldChar w:fldCharType="begin"/>
      </w:r>
      <w:r w:rsidRPr="00856B86">
        <w:rPr>
          <w:i/>
          <w:color w:val="auto"/>
          <w:sz w:val="20"/>
        </w:rPr>
        <w:instrText xml:space="preserve"> SEQ Ilustración \* ARABIC </w:instrText>
      </w:r>
      <w:r w:rsidRPr="00856B86">
        <w:rPr>
          <w:i/>
          <w:color w:val="auto"/>
          <w:sz w:val="20"/>
        </w:rPr>
        <w:fldChar w:fldCharType="separate"/>
      </w:r>
      <w:r>
        <w:rPr>
          <w:i/>
          <w:noProof/>
          <w:color w:val="auto"/>
          <w:sz w:val="20"/>
        </w:rPr>
        <w:t>21</w:t>
      </w:r>
      <w:r w:rsidRPr="00856B86">
        <w:rPr>
          <w:i/>
          <w:color w:val="auto"/>
          <w:sz w:val="20"/>
        </w:rPr>
        <w:fldChar w:fldCharType="end"/>
      </w:r>
      <w:r w:rsidRPr="00856B86">
        <w:rPr>
          <w:i/>
          <w:color w:val="auto"/>
          <w:sz w:val="20"/>
        </w:rPr>
        <w:t xml:space="preserve"> Diagnóstico</w:t>
      </w:r>
    </w:p>
    <w:p w:rsidR="00E71EEC" w:rsidRPr="00E71EEC" w:rsidRDefault="00A74E49" w:rsidP="00583CFB">
      <w:pPr>
        <w:pStyle w:val="Ttulo3"/>
      </w:pPr>
      <w:bookmarkStart w:id="23" w:name="_Toc517860231"/>
      <w:r>
        <w:lastRenderedPageBreak/>
        <w:t>3.5</w:t>
      </w:r>
      <w:r w:rsidR="00CB5C15">
        <w:t>.</w:t>
      </w:r>
      <w:r w:rsidR="00E71EEC" w:rsidRPr="00BA3FE7">
        <w:t xml:space="preserve"> Manejo de portafolios</w:t>
      </w:r>
      <w:bookmarkEnd w:id="23"/>
    </w:p>
    <w:p w:rsidR="00E71EEC" w:rsidRDefault="00E71EEC" w:rsidP="00747223">
      <w:pPr>
        <w:rPr>
          <w:lang w:eastAsia="es-CO"/>
        </w:rPr>
      </w:pPr>
      <w:r w:rsidRPr="00E71EEC">
        <w:rPr>
          <w:lang w:eastAsia="es-CO"/>
        </w:rPr>
        <w:t>Esta herramienta permite crear tus portafolios</w:t>
      </w:r>
      <w:r w:rsidR="00AA2E4D">
        <w:rPr>
          <w:lang w:eastAsia="es-CO"/>
        </w:rPr>
        <w:t>, administrar iteraciones</w:t>
      </w:r>
      <w:r w:rsidRPr="00E71EEC">
        <w:rPr>
          <w:lang w:eastAsia="es-CO"/>
        </w:rPr>
        <w:t xml:space="preserve"> y mantener una administración de tus proyectos.</w:t>
      </w:r>
    </w:p>
    <w:p w:rsidR="00AA2E4D" w:rsidRDefault="00AA2E4D" w:rsidP="00747223">
      <w:pPr>
        <w:rPr>
          <w:lang w:eastAsia="es-CO"/>
        </w:rPr>
      </w:pPr>
      <w:r>
        <w:rPr>
          <w:lang w:eastAsia="es-CO"/>
        </w:rPr>
        <w:t>En la administración de proyectos puede asignarle una iteración previamente ya creada, se puede agregar nuevos proyectos, a los cuales le puede asignar una fecha de inicio, una fecha de finalización, asignar un presupuesto, ir indicando que porcentaje del proyecto se ha completado y que dinero se ha gastado, automáticamente muestra la mitad del presupuesto y el presupuesto restante, y muestra alertas del proyecto.</w:t>
      </w:r>
    </w:p>
    <w:p w:rsidR="00AA2E4D" w:rsidRPr="00E71EEC" w:rsidRDefault="00AA2E4D" w:rsidP="00747223">
      <w:pPr>
        <w:rPr>
          <w:lang w:eastAsia="es-CO"/>
        </w:rPr>
      </w:pPr>
      <w:r>
        <w:rPr>
          <w:lang w:eastAsia="es-CO"/>
        </w:rPr>
        <w:t>También permite que exporte o importe la plantilla de creación de proyectos, para facilitar la creación de varios proyectos al tiempo.</w:t>
      </w:r>
    </w:p>
    <w:p w:rsidR="00856B86" w:rsidRDefault="00E71EEC" w:rsidP="00856B86">
      <w:pPr>
        <w:keepNext/>
        <w:shd w:val="clear" w:color="auto" w:fill="FFFFFF"/>
        <w:spacing w:before="180" w:after="0" w:line="240" w:lineRule="auto"/>
        <w:jc w:val="center"/>
      </w:pPr>
      <w:r w:rsidRPr="00BA3FE7">
        <w:rPr>
          <w:rFonts w:eastAsia="Times New Roman" w:cs="Arial"/>
          <w:noProof/>
          <w:color w:val="172B4D"/>
          <w:sz w:val="21"/>
          <w:szCs w:val="21"/>
          <w:lang w:eastAsia="es-CO"/>
        </w:rPr>
        <w:drawing>
          <wp:inline distT="0" distB="0" distL="0" distR="0" wp14:anchorId="23920E39" wp14:editId="3538632B">
            <wp:extent cx="6951837" cy="5092995"/>
            <wp:effectExtent l="0" t="0" r="1905" b="0"/>
            <wp:docPr id="4" name="Imagen 4" descr="img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mg2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49"/>
                    <a:stretch/>
                  </pic:blipFill>
                  <pic:spPr bwMode="auto">
                    <a:xfrm>
                      <a:off x="0" y="0"/>
                      <a:ext cx="6982109" cy="5115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5C4F" w:rsidRDefault="00856B86" w:rsidP="00856B86">
      <w:pPr>
        <w:pStyle w:val="Epgrafe"/>
        <w:jc w:val="center"/>
        <w:rPr>
          <w:i/>
          <w:color w:val="auto"/>
          <w:sz w:val="20"/>
        </w:rPr>
      </w:pPr>
      <w:r w:rsidRPr="00856B86">
        <w:rPr>
          <w:i/>
          <w:color w:val="auto"/>
          <w:sz w:val="20"/>
        </w:rPr>
        <w:t xml:space="preserve">Ilustración </w:t>
      </w:r>
      <w:r w:rsidRPr="00856B86">
        <w:rPr>
          <w:i/>
          <w:color w:val="auto"/>
          <w:sz w:val="20"/>
        </w:rPr>
        <w:fldChar w:fldCharType="begin"/>
      </w:r>
      <w:r w:rsidRPr="00856B86">
        <w:rPr>
          <w:i/>
          <w:color w:val="auto"/>
          <w:sz w:val="20"/>
        </w:rPr>
        <w:instrText xml:space="preserve"> SEQ Ilustración \* ARABIC </w:instrText>
      </w:r>
      <w:r w:rsidRPr="00856B86">
        <w:rPr>
          <w:i/>
          <w:color w:val="auto"/>
          <w:sz w:val="20"/>
        </w:rPr>
        <w:fldChar w:fldCharType="separate"/>
      </w:r>
      <w:r>
        <w:rPr>
          <w:i/>
          <w:noProof/>
          <w:color w:val="auto"/>
          <w:sz w:val="20"/>
        </w:rPr>
        <w:t>22</w:t>
      </w:r>
      <w:r w:rsidRPr="00856B86">
        <w:rPr>
          <w:i/>
          <w:color w:val="auto"/>
          <w:sz w:val="20"/>
        </w:rPr>
        <w:fldChar w:fldCharType="end"/>
      </w:r>
      <w:r w:rsidRPr="00856B86">
        <w:rPr>
          <w:i/>
          <w:color w:val="auto"/>
          <w:sz w:val="20"/>
        </w:rPr>
        <w:t xml:space="preserve"> Manejo de portafolios</w:t>
      </w:r>
    </w:p>
    <w:p w:rsidR="00856B86" w:rsidRDefault="00856B86" w:rsidP="00856B86"/>
    <w:p w:rsidR="00E71EEC" w:rsidRPr="00E71EEC" w:rsidRDefault="00E71EEC" w:rsidP="00747223">
      <w:pPr>
        <w:pStyle w:val="Ttulo3"/>
      </w:pPr>
      <w:bookmarkStart w:id="24" w:name="_Toc517860232"/>
      <w:r w:rsidRPr="00BA3FE7">
        <w:lastRenderedPageBreak/>
        <w:t>3.</w:t>
      </w:r>
      <w:r w:rsidR="00A74E49">
        <w:t>6</w:t>
      </w:r>
      <w:r w:rsidR="00CB5C15">
        <w:t>.</w:t>
      </w:r>
      <w:r w:rsidRPr="00BA3FE7">
        <w:t xml:space="preserve"> Seguimiento de riesgos</w:t>
      </w:r>
      <w:bookmarkEnd w:id="24"/>
    </w:p>
    <w:p w:rsidR="00E71EEC" w:rsidRPr="00E71EEC" w:rsidRDefault="00E71EEC" w:rsidP="00747223">
      <w:pPr>
        <w:rPr>
          <w:lang w:eastAsia="es-CO"/>
        </w:rPr>
      </w:pPr>
      <w:r w:rsidRPr="00E71EEC">
        <w:rPr>
          <w:lang w:eastAsia="es-CO"/>
        </w:rPr>
        <w:t>Con esta herramienta vas a poder realizar un monitoreo de tus proyectos y estar al pendiente de los posibles riesgos que llegue a tener los mismos</w:t>
      </w:r>
      <w:r w:rsidR="00AA2E4D">
        <w:rPr>
          <w:lang w:eastAsia="es-CO"/>
        </w:rPr>
        <w:t>, y así mismo poder tomar e indicar contramedidas de estos riesgos</w:t>
      </w:r>
      <w:r w:rsidRPr="00E71EEC">
        <w:rPr>
          <w:lang w:eastAsia="es-CO"/>
        </w:rPr>
        <w:t>.</w:t>
      </w:r>
    </w:p>
    <w:p w:rsidR="00856B86" w:rsidRDefault="00E71EEC" w:rsidP="00856B86">
      <w:pPr>
        <w:keepNext/>
        <w:shd w:val="clear" w:color="auto" w:fill="FFFFFF"/>
        <w:spacing w:before="180" w:after="0" w:line="240" w:lineRule="auto"/>
        <w:jc w:val="center"/>
      </w:pPr>
      <w:r w:rsidRPr="00BA3FE7">
        <w:rPr>
          <w:rFonts w:eastAsia="Times New Roman" w:cs="Arial"/>
          <w:noProof/>
          <w:color w:val="172B4D"/>
          <w:sz w:val="21"/>
          <w:szCs w:val="21"/>
          <w:lang w:eastAsia="es-CO"/>
        </w:rPr>
        <w:drawing>
          <wp:inline distT="0" distB="0" distL="0" distR="0" wp14:anchorId="6B2185A2" wp14:editId="00107BCF">
            <wp:extent cx="6386411" cy="6911163"/>
            <wp:effectExtent l="0" t="0" r="0" b="4445"/>
            <wp:docPr id="3" name="Imagen 3" descr="img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img2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86"/>
                    <a:stretch/>
                  </pic:blipFill>
                  <pic:spPr bwMode="auto">
                    <a:xfrm>
                      <a:off x="0" y="0"/>
                      <a:ext cx="6390167" cy="69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5C4F" w:rsidRDefault="00856B86" w:rsidP="00856B86">
      <w:pPr>
        <w:pStyle w:val="Epgrafe"/>
        <w:jc w:val="center"/>
        <w:rPr>
          <w:i/>
          <w:color w:val="auto"/>
          <w:sz w:val="20"/>
        </w:rPr>
      </w:pPr>
      <w:r w:rsidRPr="00856B86">
        <w:rPr>
          <w:i/>
          <w:color w:val="auto"/>
          <w:sz w:val="20"/>
        </w:rPr>
        <w:t xml:space="preserve">Ilustración </w:t>
      </w:r>
      <w:r w:rsidRPr="00856B86">
        <w:rPr>
          <w:i/>
          <w:color w:val="auto"/>
          <w:sz w:val="20"/>
        </w:rPr>
        <w:fldChar w:fldCharType="begin"/>
      </w:r>
      <w:r w:rsidRPr="00856B86">
        <w:rPr>
          <w:i/>
          <w:color w:val="auto"/>
          <w:sz w:val="20"/>
        </w:rPr>
        <w:instrText xml:space="preserve"> SEQ Ilustración \* ARABIC </w:instrText>
      </w:r>
      <w:r w:rsidRPr="00856B86">
        <w:rPr>
          <w:i/>
          <w:color w:val="auto"/>
          <w:sz w:val="20"/>
        </w:rPr>
        <w:fldChar w:fldCharType="separate"/>
      </w:r>
      <w:r>
        <w:rPr>
          <w:i/>
          <w:noProof/>
          <w:color w:val="auto"/>
          <w:sz w:val="20"/>
        </w:rPr>
        <w:t>23</w:t>
      </w:r>
      <w:r w:rsidRPr="00856B86">
        <w:rPr>
          <w:i/>
          <w:color w:val="auto"/>
          <w:sz w:val="20"/>
        </w:rPr>
        <w:fldChar w:fldCharType="end"/>
      </w:r>
      <w:r w:rsidRPr="00856B86">
        <w:rPr>
          <w:i/>
          <w:color w:val="auto"/>
          <w:sz w:val="20"/>
        </w:rPr>
        <w:t xml:space="preserve"> Seguimiento de riesgos</w:t>
      </w:r>
    </w:p>
    <w:p w:rsidR="00E71EEC" w:rsidRPr="00E71EEC" w:rsidRDefault="00E71EEC" w:rsidP="00747223">
      <w:pPr>
        <w:pStyle w:val="Ttulo3"/>
      </w:pPr>
      <w:bookmarkStart w:id="25" w:name="_Toc517860233"/>
      <w:r w:rsidRPr="00BA3FE7">
        <w:lastRenderedPageBreak/>
        <w:t>3.</w:t>
      </w:r>
      <w:r w:rsidR="00A74E49">
        <w:t>7</w:t>
      </w:r>
      <w:r w:rsidR="00CB5C15">
        <w:t>.</w:t>
      </w:r>
      <w:r w:rsidRPr="00BA3FE7">
        <w:t xml:space="preserve"> Gestión de usuarios y roles</w:t>
      </w:r>
      <w:bookmarkEnd w:id="25"/>
    </w:p>
    <w:p w:rsidR="00E71EEC" w:rsidRPr="00E71EEC" w:rsidRDefault="00E71EEC" w:rsidP="00747223">
      <w:pPr>
        <w:rPr>
          <w:lang w:eastAsia="es-CO"/>
        </w:rPr>
      </w:pPr>
      <w:r w:rsidRPr="00E71EEC">
        <w:rPr>
          <w:lang w:eastAsia="es-CO"/>
        </w:rPr>
        <w:t>Este módulo permite controlar la administración de los usuarios que estén activos en el sistema GEAR.</w:t>
      </w:r>
    </w:p>
    <w:p w:rsidR="00856B86" w:rsidRDefault="00E71EEC" w:rsidP="00856B86">
      <w:pPr>
        <w:keepNext/>
        <w:shd w:val="clear" w:color="auto" w:fill="FFFFFF"/>
        <w:spacing w:before="180" w:after="0" w:line="240" w:lineRule="auto"/>
        <w:jc w:val="center"/>
      </w:pPr>
      <w:r w:rsidRPr="00BA3FE7">
        <w:rPr>
          <w:rFonts w:eastAsia="Times New Roman" w:cs="Arial"/>
          <w:noProof/>
          <w:color w:val="172B4D"/>
          <w:sz w:val="21"/>
          <w:szCs w:val="21"/>
          <w:lang w:eastAsia="es-CO"/>
        </w:rPr>
        <w:drawing>
          <wp:inline distT="0" distB="0" distL="0" distR="0" wp14:anchorId="1D43BCFD" wp14:editId="4AB5FFA4">
            <wp:extent cx="6060557" cy="2275368"/>
            <wp:effectExtent l="0" t="0" r="0" b="0"/>
            <wp:docPr id="2" name="Imagen 2" descr="img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mg2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987"/>
                    <a:stretch/>
                  </pic:blipFill>
                  <pic:spPr bwMode="auto">
                    <a:xfrm>
                      <a:off x="0" y="0"/>
                      <a:ext cx="6060557" cy="2275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1EEC" w:rsidRPr="00856B86" w:rsidRDefault="00856B86" w:rsidP="00856B86">
      <w:pPr>
        <w:pStyle w:val="Epgrafe"/>
        <w:jc w:val="center"/>
        <w:rPr>
          <w:rFonts w:eastAsia="Times New Roman" w:cs="Arial"/>
          <w:i/>
          <w:color w:val="auto"/>
          <w:sz w:val="22"/>
          <w:szCs w:val="21"/>
          <w:lang w:eastAsia="es-CO"/>
        </w:rPr>
      </w:pPr>
      <w:r w:rsidRPr="00856B86">
        <w:rPr>
          <w:i/>
          <w:color w:val="auto"/>
          <w:sz w:val="20"/>
        </w:rPr>
        <w:t xml:space="preserve">Ilustración </w:t>
      </w:r>
      <w:r w:rsidRPr="00856B86">
        <w:rPr>
          <w:i/>
          <w:color w:val="auto"/>
          <w:sz w:val="20"/>
        </w:rPr>
        <w:fldChar w:fldCharType="begin"/>
      </w:r>
      <w:r w:rsidRPr="00856B86">
        <w:rPr>
          <w:i/>
          <w:color w:val="auto"/>
          <w:sz w:val="20"/>
        </w:rPr>
        <w:instrText xml:space="preserve"> SEQ Ilustración \* ARABIC </w:instrText>
      </w:r>
      <w:r w:rsidRPr="00856B86">
        <w:rPr>
          <w:i/>
          <w:color w:val="auto"/>
          <w:sz w:val="20"/>
        </w:rPr>
        <w:fldChar w:fldCharType="separate"/>
      </w:r>
      <w:r>
        <w:rPr>
          <w:i/>
          <w:noProof/>
          <w:color w:val="auto"/>
          <w:sz w:val="20"/>
        </w:rPr>
        <w:t>24</w:t>
      </w:r>
      <w:r w:rsidRPr="00856B86">
        <w:rPr>
          <w:i/>
          <w:color w:val="auto"/>
          <w:sz w:val="20"/>
        </w:rPr>
        <w:fldChar w:fldCharType="end"/>
      </w:r>
      <w:r w:rsidRPr="00856B86">
        <w:rPr>
          <w:i/>
          <w:color w:val="auto"/>
          <w:sz w:val="20"/>
        </w:rPr>
        <w:t xml:space="preserve"> Gestión de usuarios y roles</w:t>
      </w:r>
    </w:p>
    <w:p w:rsidR="00E71EEC" w:rsidRPr="00E71EEC" w:rsidRDefault="00A74E49" w:rsidP="00747223">
      <w:pPr>
        <w:pStyle w:val="Ttulo3"/>
      </w:pPr>
      <w:bookmarkStart w:id="26" w:name="_Toc517860234"/>
      <w:r>
        <w:t>3.8</w:t>
      </w:r>
      <w:r w:rsidR="00CB5C15">
        <w:t>.</w:t>
      </w:r>
      <w:r w:rsidR="00E71EEC" w:rsidRPr="00BA3FE7">
        <w:t xml:space="preserve"> Herramienta de decisiones</w:t>
      </w:r>
      <w:bookmarkEnd w:id="26"/>
    </w:p>
    <w:p w:rsidR="00E71EEC" w:rsidRPr="00E71EEC" w:rsidRDefault="00E71EEC" w:rsidP="00747223">
      <w:pPr>
        <w:rPr>
          <w:lang w:eastAsia="es-CO"/>
        </w:rPr>
      </w:pPr>
      <w:r w:rsidRPr="00E71EEC">
        <w:rPr>
          <w:lang w:eastAsia="es-CO"/>
        </w:rPr>
        <w:t>Esta herra</w:t>
      </w:r>
      <w:r w:rsidR="00066378">
        <w:rPr>
          <w:lang w:eastAsia="es-CO"/>
        </w:rPr>
        <w:t xml:space="preserve">mienta como su nombre lo dice </w:t>
      </w:r>
      <w:r w:rsidRPr="00E71EEC">
        <w:rPr>
          <w:lang w:eastAsia="es-CO"/>
        </w:rPr>
        <w:t>ayuda a tomar decisiones más asertivas de acue</w:t>
      </w:r>
      <w:r w:rsidR="00066378">
        <w:rPr>
          <w:lang w:eastAsia="es-CO"/>
        </w:rPr>
        <w:t>rdos a parámetros que considere</w:t>
      </w:r>
      <w:r w:rsidRPr="00E71EEC">
        <w:rPr>
          <w:lang w:eastAsia="es-CO"/>
        </w:rPr>
        <w:t xml:space="preserve"> más importantes.</w:t>
      </w:r>
    </w:p>
    <w:p w:rsidR="00856B86" w:rsidRDefault="00E71EEC" w:rsidP="00856B86">
      <w:pPr>
        <w:keepNext/>
        <w:shd w:val="clear" w:color="auto" w:fill="FFFFFF"/>
        <w:spacing w:before="180" w:after="0" w:line="240" w:lineRule="auto"/>
        <w:jc w:val="center"/>
      </w:pPr>
      <w:r w:rsidRPr="00BA3FE7">
        <w:rPr>
          <w:rFonts w:eastAsia="Times New Roman" w:cs="Arial"/>
          <w:noProof/>
          <w:color w:val="172B4D"/>
          <w:sz w:val="21"/>
          <w:szCs w:val="21"/>
          <w:lang w:eastAsia="es-CO"/>
        </w:rPr>
        <w:drawing>
          <wp:inline distT="0" distB="0" distL="0" distR="0" wp14:anchorId="41401FDC" wp14:editId="5413161C">
            <wp:extent cx="6815469" cy="3466214"/>
            <wp:effectExtent l="0" t="0" r="4445" b="1270"/>
            <wp:docPr id="1" name="Imagen 1" descr="img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img2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86"/>
                    <a:stretch/>
                  </pic:blipFill>
                  <pic:spPr bwMode="auto">
                    <a:xfrm>
                      <a:off x="0" y="0"/>
                      <a:ext cx="6820102" cy="346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76CC" w:rsidRPr="00856B86" w:rsidRDefault="00856B86" w:rsidP="00856B86">
      <w:pPr>
        <w:pStyle w:val="Epgrafe"/>
        <w:jc w:val="center"/>
        <w:rPr>
          <w:rFonts w:eastAsia="Times New Roman" w:cs="Arial"/>
          <w:i/>
          <w:color w:val="auto"/>
          <w:sz w:val="22"/>
          <w:szCs w:val="21"/>
          <w:lang w:eastAsia="es-CO"/>
        </w:rPr>
      </w:pPr>
      <w:r w:rsidRPr="00856B86">
        <w:rPr>
          <w:i/>
          <w:color w:val="auto"/>
          <w:sz w:val="20"/>
        </w:rPr>
        <w:t xml:space="preserve">Ilustración </w:t>
      </w:r>
      <w:r w:rsidRPr="00856B86">
        <w:rPr>
          <w:i/>
          <w:color w:val="auto"/>
          <w:sz w:val="20"/>
        </w:rPr>
        <w:fldChar w:fldCharType="begin"/>
      </w:r>
      <w:r w:rsidRPr="00856B86">
        <w:rPr>
          <w:i/>
          <w:color w:val="auto"/>
          <w:sz w:val="20"/>
        </w:rPr>
        <w:instrText xml:space="preserve"> SEQ Ilustración \* ARABIC </w:instrText>
      </w:r>
      <w:r w:rsidRPr="00856B86">
        <w:rPr>
          <w:i/>
          <w:color w:val="auto"/>
          <w:sz w:val="20"/>
        </w:rPr>
        <w:fldChar w:fldCharType="separate"/>
      </w:r>
      <w:r w:rsidRPr="00856B86">
        <w:rPr>
          <w:i/>
          <w:noProof/>
          <w:color w:val="auto"/>
          <w:sz w:val="20"/>
        </w:rPr>
        <w:t>25</w:t>
      </w:r>
      <w:r w:rsidRPr="00856B86">
        <w:rPr>
          <w:i/>
          <w:color w:val="auto"/>
          <w:sz w:val="20"/>
        </w:rPr>
        <w:fldChar w:fldCharType="end"/>
      </w:r>
      <w:r w:rsidRPr="00856B86">
        <w:rPr>
          <w:i/>
          <w:color w:val="auto"/>
          <w:sz w:val="20"/>
        </w:rPr>
        <w:t xml:space="preserve"> Herramienta de decisiones</w:t>
      </w:r>
    </w:p>
    <w:sectPr w:rsidR="003E76CC" w:rsidRPr="00856B86" w:rsidSect="000425C5">
      <w:headerReference w:type="even" r:id="rId38"/>
      <w:headerReference w:type="default" r:id="rId39"/>
      <w:footerReference w:type="default" r:id="rId40"/>
      <w:headerReference w:type="first" r:id="rId41"/>
      <w:pgSz w:w="12240" w:h="15840"/>
      <w:pgMar w:top="1665" w:right="1080" w:bottom="1276" w:left="1080" w:header="708" w:footer="708" w:gutter="0"/>
      <w:pgBorders w:offsetFrom="page">
        <w:top w:val="thickThinSmallGap" w:sz="18" w:space="24" w:color="4F81BD" w:themeColor="accent1"/>
        <w:left w:val="thickThinSmallGap" w:sz="18" w:space="24" w:color="4F81BD" w:themeColor="accent1"/>
        <w:bottom w:val="thickThinSmallGap" w:sz="18" w:space="24" w:color="4F81BD" w:themeColor="accent1"/>
        <w:right w:val="thickThinSmallGap" w:sz="18" w:space="24" w:color="4F81BD" w:themeColor="accent1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B534D" w:rsidRDefault="006B534D" w:rsidP="00066378">
      <w:pPr>
        <w:spacing w:after="0" w:line="240" w:lineRule="auto"/>
      </w:pPr>
      <w:r>
        <w:separator/>
      </w:r>
    </w:p>
  </w:endnote>
  <w:endnote w:type="continuationSeparator" w:id="0">
    <w:p w:rsidR="006B534D" w:rsidRDefault="006B534D" w:rsidP="000663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20002A87" w:usb1="00000000" w:usb2="00000000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B5C15" w:rsidRDefault="00CB5C15" w:rsidP="000425C5">
    <w:pPr>
      <w:pStyle w:val="Piedepgina"/>
      <w:jc w:val="center"/>
      <w:rPr>
        <w:b/>
      </w:rPr>
    </w:pPr>
    <w:r>
      <w:rPr>
        <w:b/>
      </w:rPr>
      <w:pict>
        <v:rect id="_x0000_i1025" style="width:7in;height:1.5pt" o:hralign="center" o:hrstd="t" o:hrnoshade="t" o:hr="t" fillcolor="#1f497d [3215]" stroked="f"/>
      </w:pict>
    </w:r>
  </w:p>
  <w:p w:rsidR="00CB5C15" w:rsidRPr="000425C5" w:rsidRDefault="00CB5C15" w:rsidP="000425C5">
    <w:pPr>
      <w:pStyle w:val="Piedepgina"/>
      <w:jc w:val="center"/>
      <w:rPr>
        <w:b/>
      </w:rPr>
    </w:pPr>
    <w:r w:rsidRPr="000425C5">
      <w:rPr>
        <w:b/>
      </w:rPr>
      <w:t>www.bscolombia.com.co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B534D" w:rsidRDefault="006B534D" w:rsidP="00066378">
      <w:pPr>
        <w:spacing w:after="0" w:line="240" w:lineRule="auto"/>
      </w:pPr>
      <w:r>
        <w:separator/>
      </w:r>
    </w:p>
  </w:footnote>
  <w:footnote w:type="continuationSeparator" w:id="0">
    <w:p w:rsidR="006B534D" w:rsidRDefault="006B534D" w:rsidP="0006637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B5C15" w:rsidRDefault="00CB5C15">
    <w:pPr>
      <w:pStyle w:val="Encabezado"/>
    </w:pPr>
    <w:r>
      <w:rPr>
        <w:noProof/>
        <w:lang w:eastAsia="es-CO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90731321" o:spid="_x0000_s2050" type="#_x0000_t75" style="position:absolute;left:0;text-align:left;margin-left:0;margin-top:0;width:7in;height:209.2pt;z-index:-251656192;mso-position-horizontal:center;mso-position-horizontal-relative:margin;mso-position-vertical:center;mso-position-vertical-relative:margin" o:allowincell="f">
          <v:imagedata r:id="rId1" o:title="Logo_GEAR-11 v2" gain="19661f" blacklevel="22938f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326516070"/>
      <w:docPartObj>
        <w:docPartGallery w:val="Page Numbers (Top of Page)"/>
        <w:docPartUnique/>
      </w:docPartObj>
    </w:sdtPr>
    <w:sdtContent>
      <w:p w:rsidR="00CB5C15" w:rsidRDefault="00CB5C15">
        <w:pPr>
          <w:pStyle w:val="Encabezado"/>
          <w:ind w:left="-864"/>
        </w:pPr>
        <w:r w:rsidRPr="003462F7">
          <w:rPr>
            <w:b/>
            <w:noProof/>
            <w:lang w:eastAsia="es-CO"/>
          </w:rPr>
          <w:drawing>
            <wp:anchor distT="0" distB="0" distL="114300" distR="114300" simplePos="0" relativeHeight="251665408" behindDoc="1" locked="0" layoutInCell="1" allowOverlap="1" wp14:anchorId="2C3BDA52" wp14:editId="0F334752">
              <wp:simplePos x="0" y="0"/>
              <wp:positionH relativeFrom="column">
                <wp:posOffset>4678680</wp:posOffset>
              </wp:positionH>
              <wp:positionV relativeFrom="paragraph">
                <wp:posOffset>-128270</wp:posOffset>
              </wp:positionV>
              <wp:extent cx="1828165" cy="567055"/>
              <wp:effectExtent l="0" t="0" r="635" b="4445"/>
              <wp:wrapTight wrapText="bothSides">
                <wp:wrapPolygon edited="0">
                  <wp:start x="0" y="0"/>
                  <wp:lineTo x="0" y="21044"/>
                  <wp:lineTo x="21382" y="21044"/>
                  <wp:lineTo x="21382" y="0"/>
                  <wp:lineTo x="0" y="0"/>
                </wp:wrapPolygon>
              </wp:wrapTight>
              <wp:docPr id="35" name="Imagen 3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828165" cy="5670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>
          <w:rPr>
            <w:b/>
            <w:noProof/>
            <w:lang w:eastAsia="es-CO"/>
          </w:rPr>
          <mc:AlternateContent>
            <mc:Choice Requires="wps">
              <w:drawing>
                <wp:anchor distT="0" distB="0" distL="114300" distR="114300" simplePos="0" relativeHeight="251663360" behindDoc="0" locked="0" layoutInCell="1" allowOverlap="1" wp14:anchorId="3D43CBDD" wp14:editId="6CF0A42A">
                  <wp:simplePos x="0" y="0"/>
                  <wp:positionH relativeFrom="column">
                    <wp:posOffset>247768</wp:posOffset>
                  </wp:positionH>
                  <wp:positionV relativeFrom="paragraph">
                    <wp:posOffset>-41172</wp:posOffset>
                  </wp:positionV>
                  <wp:extent cx="2764155" cy="278573"/>
                  <wp:effectExtent l="0" t="0" r="0" b="7620"/>
                  <wp:wrapNone/>
                  <wp:docPr id="28" name="28 Cuadro de texto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2764155" cy="27857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B5C15" w:rsidRPr="00583CFB" w:rsidRDefault="00CB5C15" w:rsidP="004F578B">
                              <w:pPr>
                                <w:rPr>
                                  <w:b/>
                                  <w:i/>
                                  <w:sz w:val="28"/>
                                </w:rPr>
                              </w:pPr>
                              <w:r w:rsidRPr="00583CFB">
                                <w:rPr>
                                  <w:b/>
                                  <w:i/>
                                  <w:sz w:val="28"/>
                                </w:rPr>
                                <w:t xml:space="preserve">Manual de </w:t>
                              </w:r>
                              <w:r>
                                <w:rPr>
                                  <w:b/>
                                  <w:i/>
                                  <w:sz w:val="28"/>
                                </w:rPr>
                                <w:t>Usuario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28 Cuadro de texto" o:spid="_x0000_s1026" type="#_x0000_t202" style="position:absolute;left:0;text-align:left;margin-left:19.5pt;margin-top:-3.25pt;width:217.65pt;height:21.9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" fillcolor="white [3201]" stroked="f" strokeweight=".5pt">
                  <v:textbox>
                    <w:txbxContent>
                      <w:p w:rsidR="00CB5C15" w:rsidRPr="00583CFB" w:rsidRDefault="00CB5C15" w:rsidP="004F578B">
                        <w:pPr>
                          <w:rPr>
                            <w:b/>
                            <w:i/>
                            <w:sz w:val="28"/>
                          </w:rPr>
                        </w:pPr>
                        <w:r w:rsidRPr="00583CFB">
                          <w:rPr>
                            <w:b/>
                            <w:i/>
                            <w:sz w:val="28"/>
                          </w:rPr>
                          <w:t xml:space="preserve">Manual de </w:t>
                        </w:r>
                        <w:r>
                          <w:rPr>
                            <w:b/>
                            <w:i/>
                            <w:sz w:val="28"/>
                          </w:rPr>
                          <w:t>Usuario</w:t>
                        </w:r>
                      </w:p>
                    </w:txbxContent>
                  </v:textbox>
                </v:shape>
              </w:pict>
            </mc:Fallback>
          </mc:AlternateContent>
        </w:r>
        <w:r>
          <w:rPr>
            <w:noProof/>
            <w:lang w:eastAsia="es-CO"/>
          </w:rPr>
          <mc:AlternateContent>
            <mc:Choice Requires="wps">
              <w:drawing>
                <wp:inline distT="0" distB="0" distL="0" distR="0" wp14:anchorId="66D6D904" wp14:editId="5B504EBC">
                  <wp:extent cx="797442" cy="182880"/>
                  <wp:effectExtent l="0" t="0" r="41275" b="26670"/>
                  <wp:docPr id="669" name="Text Box 4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797442" cy="182880"/>
                          </a:xfrm>
                          <a:prstGeom prst="homePlate">
                            <a:avLst/>
                          </a:prstGeom>
                          <a:solidFill>
                            <a:schemeClr val="accent1"/>
                          </a:solidFill>
                          <a:ln w="9525">
                            <a:solidFill>
                              <a:schemeClr val="accent1"/>
                            </a:solidFill>
                            <a:miter lim="800000"/>
                            <a:headEnd/>
                            <a:tailEnd/>
                          </a:ln>
                          <a:extLst/>
                        </wps:spPr>
                        <wps:txbx>
                          <w:txbxContent>
                            <w:p w:rsidR="00CB5C15" w:rsidRDefault="00CB5C15">
                              <w:pPr>
                                <w:jc w:val="right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="00A27982" w:rsidRPr="00A27982">
                                <w:rPr>
                                  <w:b/>
                                  <w:bCs/>
                                  <w:noProof/>
                                  <w:color w:val="FFFFFF" w:themeColor="background1"/>
                                  <w:lang w:val="es-ES"/>
                                </w:rPr>
                                <w:t>4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id="_x0000_t15" coordsize="21600,21600" o:spt="15" adj="16200" path="m@0,l,,,21600@0,21600,21600,10800xe">
                  <v:stroke joinstyle="miter"/>
                  <v:formulas>
                    <v:f eqn="val #0"/>
                    <v:f eqn="prod #0 1 2"/>
                  </v:formulas>
                  <v:path gradientshapeok="t" o:connecttype="custom" o:connectlocs="@1,0;0,10800;@1,21600;21600,10800" o:connectangles="270,180,90,0" textboxrect="0,0,10800,21600;0,0,16200,21600;0,0,21600,21600"/>
                  <v:handles>
                    <v:h position="#0,topLeft" xrange="0,21600"/>
                  </v:handles>
                </v:shapetype>
                <v:shape id="Text Box 44" o:spid="_x0000_s1027" type="#_x0000_t15" style="width:62.8pt;height:1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" adj="19123" fillcolor="#4f81bd [3204]" strokecolor="#4f81bd [3204]">
                  <v:textbox inset="0,0,0,0">
                    <w:txbxContent>
                      <w:p w:rsidR="00CB5C15" w:rsidRDefault="00CB5C15">
                        <w:pPr>
                          <w:jc w:val="right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="00A27982" w:rsidRPr="00A27982">
                          <w:rPr>
                            <w:b/>
                            <w:bCs/>
                            <w:noProof/>
                            <w:color w:val="FFFFFF" w:themeColor="background1"/>
                            <w:lang w:val="es-ES"/>
                          </w:rPr>
                          <w:t>4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fldChar w:fldCharType="end"/>
                        </w:r>
                      </w:p>
                    </w:txbxContent>
                  </v:textbox>
                  <w10:anchorlock/>
                </v:shape>
              </w:pict>
            </mc:Fallback>
          </mc:AlternateContent>
        </w:r>
      </w:p>
    </w:sdtContent>
  </w:sdt>
  <w:p w:rsidR="00CB5C15" w:rsidRDefault="00CB5C15">
    <w:pPr>
      <w:pStyle w:val="Encabezado"/>
    </w:pPr>
  </w:p>
  <w:p w:rsidR="00CB5C15" w:rsidRDefault="00CB5C15">
    <w:pPr>
      <w:pStyle w:val="Encabezado"/>
    </w:pPr>
    <w:r>
      <w:pict>
        <v:rect id="_x0000_i1026" style="width:7in;height:1.5pt" o:hralign="center" o:hrstd="t" o:hrnoshade="t" o:hr="t" fillcolor="#1f497d [3215]" stroked="f"/>
      </w:pict>
    </w:r>
    <w:r>
      <w:rPr>
        <w:b/>
        <w:noProof/>
        <w:lang w:eastAsia="es-CO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90731322" o:spid="_x0000_s2051" type="#_x0000_t75" style="position:absolute;left:0;text-align:left;margin-left:0;margin-top:0;width:7in;height:209.2pt;z-index:-251655168;mso-position-horizontal:center;mso-position-horizontal-relative:margin;mso-position-vertical:center;mso-position-vertical-relative:margin" o:allowincell="f">
          <v:imagedata r:id="rId2" o:title="Logo_GEAR-11 v2" gain="19661f" blacklevel="22938f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B5C15" w:rsidRDefault="00CB5C15">
    <w:pPr>
      <w:pStyle w:val="Encabezado"/>
    </w:pPr>
    <w:r>
      <w:rPr>
        <w:noProof/>
        <w:lang w:eastAsia="es-CO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90731320" o:spid="_x0000_s2049" type="#_x0000_t75" style="position:absolute;left:0;text-align:left;margin-left:0;margin-top:0;width:7in;height:209.2pt;z-index:-251657216;mso-position-horizontal:center;mso-position-horizontal-relative:margin;mso-position-vertical:center;mso-position-vertical-relative:margin" o:allowincell="f">
          <v:imagedata r:id="rId1" o:title="Logo_GEAR-11 v2" gain="19661f" blacklevel="22938f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94849AC"/>
    <w:multiLevelType w:val="hybridMultilevel"/>
    <w:tmpl w:val="275C6E9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48468B1"/>
    <w:multiLevelType w:val="hybridMultilevel"/>
    <w:tmpl w:val="259891D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26A209B"/>
    <w:multiLevelType w:val="hybridMultilevel"/>
    <w:tmpl w:val="1EEE00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79DF3939"/>
    <w:multiLevelType w:val="hybridMultilevel"/>
    <w:tmpl w:val="E166B9D2"/>
    <w:lvl w:ilvl="0" w:tplc="BE24215A">
      <w:numFmt w:val="bullet"/>
      <w:lvlText w:val=""/>
      <w:lvlJc w:val="left"/>
      <w:pPr>
        <w:ind w:left="945" w:hanging="585"/>
      </w:pPr>
      <w:rPr>
        <w:rFonts w:ascii="Arial" w:eastAsia="Times New Roman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revisionView w:markup="0" w:comments="0" w:insDel="0" w:formatting="0" w:inkAnnotations="0"/>
  <w:defaultTabStop w:val="708"/>
  <w:hyphenationZone w:val="425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71EEC"/>
    <w:rsid w:val="000425C5"/>
    <w:rsid w:val="00066378"/>
    <w:rsid w:val="00134B1A"/>
    <w:rsid w:val="00140F28"/>
    <w:rsid w:val="001B65A8"/>
    <w:rsid w:val="00335C4F"/>
    <w:rsid w:val="003E76CC"/>
    <w:rsid w:val="004F578B"/>
    <w:rsid w:val="00583CFB"/>
    <w:rsid w:val="006B534D"/>
    <w:rsid w:val="00747223"/>
    <w:rsid w:val="007B7867"/>
    <w:rsid w:val="00801529"/>
    <w:rsid w:val="00856B86"/>
    <w:rsid w:val="008E3773"/>
    <w:rsid w:val="008E6A33"/>
    <w:rsid w:val="00A27982"/>
    <w:rsid w:val="00A74E49"/>
    <w:rsid w:val="00AA0204"/>
    <w:rsid w:val="00AA2E4D"/>
    <w:rsid w:val="00BA3FE7"/>
    <w:rsid w:val="00CB5C15"/>
    <w:rsid w:val="00D2714B"/>
    <w:rsid w:val="00D77316"/>
    <w:rsid w:val="00E71EEC"/>
    <w:rsid w:val="00F1332B"/>
    <w:rsid w:val="00F158CE"/>
    <w:rsid w:val="00F26DA1"/>
    <w:rsid w:val="00FB6F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47223"/>
    <w:pPr>
      <w:jc w:val="both"/>
    </w:pPr>
    <w:rPr>
      <w:rFonts w:ascii="Arial" w:hAnsi="Arial"/>
      <w:sz w:val="24"/>
    </w:rPr>
  </w:style>
  <w:style w:type="paragraph" w:styleId="Ttulo1">
    <w:name w:val="heading 1"/>
    <w:basedOn w:val="Normal"/>
    <w:link w:val="Ttulo1Car"/>
    <w:uiPriority w:val="9"/>
    <w:qFormat/>
    <w:rsid w:val="00747223"/>
    <w:pPr>
      <w:spacing w:before="220" w:beforeAutospacing="1" w:after="220" w:afterAutospacing="1" w:line="240" w:lineRule="auto"/>
      <w:outlineLvl w:val="0"/>
    </w:pPr>
    <w:rPr>
      <w:rFonts w:eastAsia="Times New Roman" w:cs="Times New Roman"/>
      <w:b/>
      <w:bCs/>
      <w:kern w:val="36"/>
      <w:sz w:val="36"/>
      <w:szCs w:val="48"/>
      <w:lang w:eastAsia="es-CO"/>
    </w:rPr>
  </w:style>
  <w:style w:type="paragraph" w:styleId="Ttulo2">
    <w:name w:val="heading 2"/>
    <w:basedOn w:val="Normal"/>
    <w:link w:val="Ttulo2Car"/>
    <w:uiPriority w:val="9"/>
    <w:qFormat/>
    <w:rsid w:val="00747223"/>
    <w:pPr>
      <w:spacing w:before="100" w:beforeAutospacing="1" w:after="100" w:afterAutospacing="1" w:line="240" w:lineRule="auto"/>
      <w:outlineLvl w:val="1"/>
    </w:pPr>
    <w:rPr>
      <w:rFonts w:eastAsia="Times New Roman" w:cs="Times New Roman"/>
      <w:b/>
      <w:bCs/>
      <w:sz w:val="32"/>
      <w:szCs w:val="36"/>
      <w:lang w:eastAsia="es-CO"/>
    </w:rPr>
  </w:style>
  <w:style w:type="paragraph" w:styleId="Ttulo3">
    <w:name w:val="heading 3"/>
    <w:basedOn w:val="Normal"/>
    <w:link w:val="Ttulo3Car"/>
    <w:uiPriority w:val="9"/>
    <w:qFormat/>
    <w:rsid w:val="00747223"/>
    <w:pPr>
      <w:spacing w:before="100" w:beforeAutospacing="1" w:after="100" w:afterAutospacing="1" w:line="240" w:lineRule="auto"/>
      <w:outlineLvl w:val="2"/>
    </w:pPr>
    <w:rPr>
      <w:rFonts w:eastAsia="Times New Roman" w:cs="Times New Roman"/>
      <w:b/>
      <w:bCs/>
      <w:sz w:val="28"/>
      <w:szCs w:val="27"/>
      <w:lang w:eastAsia="es-CO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747223"/>
    <w:pPr>
      <w:keepNext/>
      <w:keepLines/>
      <w:spacing w:before="320" w:after="120"/>
      <w:outlineLvl w:val="3"/>
    </w:pPr>
    <w:rPr>
      <w:rFonts w:eastAsiaTheme="majorEastAsia" w:cstheme="majorBidi"/>
      <w:b/>
      <w:bCs/>
      <w:iCs/>
      <w:sz w:val="26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47223"/>
    <w:rPr>
      <w:rFonts w:ascii="Arial" w:eastAsia="Times New Roman" w:hAnsi="Arial" w:cs="Times New Roman"/>
      <w:b/>
      <w:bCs/>
      <w:kern w:val="36"/>
      <w:sz w:val="36"/>
      <w:szCs w:val="48"/>
      <w:lang w:eastAsia="es-CO"/>
    </w:rPr>
  </w:style>
  <w:style w:type="character" w:customStyle="1" w:styleId="Ttulo2Car">
    <w:name w:val="Título 2 Car"/>
    <w:basedOn w:val="Fuentedeprrafopredeter"/>
    <w:link w:val="Ttulo2"/>
    <w:uiPriority w:val="9"/>
    <w:rsid w:val="00747223"/>
    <w:rPr>
      <w:rFonts w:ascii="Arial" w:eastAsia="Times New Roman" w:hAnsi="Arial" w:cs="Times New Roman"/>
      <w:b/>
      <w:bCs/>
      <w:sz w:val="32"/>
      <w:szCs w:val="36"/>
      <w:lang w:eastAsia="es-CO"/>
    </w:rPr>
  </w:style>
  <w:style w:type="character" w:customStyle="1" w:styleId="Ttulo3Car">
    <w:name w:val="Título 3 Car"/>
    <w:basedOn w:val="Fuentedeprrafopredeter"/>
    <w:link w:val="Ttulo3"/>
    <w:uiPriority w:val="9"/>
    <w:rsid w:val="00747223"/>
    <w:rPr>
      <w:rFonts w:ascii="Arial" w:eastAsia="Times New Roman" w:hAnsi="Arial" w:cs="Times New Roman"/>
      <w:b/>
      <w:bCs/>
      <w:sz w:val="28"/>
      <w:szCs w:val="27"/>
      <w:lang w:eastAsia="es-CO"/>
    </w:rPr>
  </w:style>
  <w:style w:type="character" w:styleId="Textoennegrita">
    <w:name w:val="Strong"/>
    <w:basedOn w:val="Fuentedeprrafopredeter"/>
    <w:uiPriority w:val="22"/>
    <w:qFormat/>
    <w:rsid w:val="00E71EEC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E71EE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es-CO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E71E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71EEC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BA3FE7"/>
    <w:rPr>
      <w:color w:val="0000FF" w:themeColor="hyperlink"/>
      <w:u w:val="single"/>
    </w:rPr>
  </w:style>
  <w:style w:type="paragraph" w:styleId="Prrafodelista">
    <w:name w:val="List Paragraph"/>
    <w:basedOn w:val="Normal"/>
    <w:uiPriority w:val="34"/>
    <w:qFormat/>
    <w:rsid w:val="00BA3FE7"/>
    <w:pPr>
      <w:spacing w:after="160" w:line="259" w:lineRule="auto"/>
      <w:ind w:left="720"/>
      <w:contextualSpacing/>
    </w:pPr>
    <w:rPr>
      <w:lang w:val="en-US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747223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TDC1">
    <w:name w:val="toc 1"/>
    <w:basedOn w:val="Normal"/>
    <w:next w:val="Normal"/>
    <w:autoRedefine/>
    <w:uiPriority w:val="39"/>
    <w:unhideWhenUsed/>
    <w:rsid w:val="00D2714B"/>
    <w:pPr>
      <w:tabs>
        <w:tab w:val="right" w:leader="dot" w:pos="9350"/>
      </w:tabs>
      <w:spacing w:after="100"/>
    </w:pPr>
    <w:rPr>
      <w:b/>
      <w:noProof/>
    </w:rPr>
  </w:style>
  <w:style w:type="paragraph" w:styleId="TDC3">
    <w:name w:val="toc 3"/>
    <w:basedOn w:val="Normal"/>
    <w:next w:val="Normal"/>
    <w:autoRedefine/>
    <w:uiPriority w:val="39"/>
    <w:unhideWhenUsed/>
    <w:rsid w:val="00747223"/>
    <w:pPr>
      <w:spacing w:after="100"/>
      <w:ind w:left="440"/>
    </w:pPr>
  </w:style>
  <w:style w:type="paragraph" w:styleId="TDC2">
    <w:name w:val="toc 2"/>
    <w:basedOn w:val="Normal"/>
    <w:next w:val="Normal"/>
    <w:autoRedefine/>
    <w:uiPriority w:val="39"/>
    <w:unhideWhenUsed/>
    <w:rsid w:val="00CB5C15"/>
    <w:pPr>
      <w:tabs>
        <w:tab w:val="right" w:leader="dot" w:pos="10070"/>
      </w:tabs>
      <w:spacing w:after="100"/>
      <w:ind w:left="220"/>
    </w:pPr>
    <w:rPr>
      <w:b/>
      <w:noProof/>
    </w:rPr>
  </w:style>
  <w:style w:type="character" w:customStyle="1" w:styleId="Ttulo4Car">
    <w:name w:val="Título 4 Car"/>
    <w:basedOn w:val="Fuentedeprrafopredeter"/>
    <w:link w:val="Ttulo4"/>
    <w:uiPriority w:val="9"/>
    <w:rsid w:val="00747223"/>
    <w:rPr>
      <w:rFonts w:ascii="Arial" w:eastAsiaTheme="majorEastAsia" w:hAnsi="Arial" w:cstheme="majorBidi"/>
      <w:b/>
      <w:bCs/>
      <w:iCs/>
      <w:sz w:val="26"/>
    </w:rPr>
  </w:style>
  <w:style w:type="paragraph" w:styleId="TDC4">
    <w:name w:val="toc 4"/>
    <w:basedOn w:val="Normal"/>
    <w:next w:val="Normal"/>
    <w:autoRedefine/>
    <w:uiPriority w:val="39"/>
    <w:unhideWhenUsed/>
    <w:rsid w:val="00D2714B"/>
    <w:pPr>
      <w:spacing w:after="100"/>
      <w:ind w:left="720"/>
    </w:pPr>
  </w:style>
  <w:style w:type="paragraph" w:styleId="Encabezado">
    <w:name w:val="header"/>
    <w:basedOn w:val="Normal"/>
    <w:link w:val="EncabezadoCar"/>
    <w:uiPriority w:val="99"/>
    <w:unhideWhenUsed/>
    <w:rsid w:val="0006637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66378"/>
    <w:rPr>
      <w:rFonts w:ascii="Arial" w:hAnsi="Arial"/>
      <w:sz w:val="24"/>
    </w:rPr>
  </w:style>
  <w:style w:type="paragraph" w:styleId="Piedepgina">
    <w:name w:val="footer"/>
    <w:basedOn w:val="Normal"/>
    <w:link w:val="PiedepginaCar"/>
    <w:uiPriority w:val="99"/>
    <w:unhideWhenUsed/>
    <w:rsid w:val="0006637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66378"/>
    <w:rPr>
      <w:rFonts w:ascii="Arial" w:hAnsi="Arial"/>
      <w:sz w:val="24"/>
    </w:rPr>
  </w:style>
  <w:style w:type="paragraph" w:styleId="Epgrafe">
    <w:name w:val="caption"/>
    <w:basedOn w:val="Normal"/>
    <w:next w:val="Normal"/>
    <w:uiPriority w:val="35"/>
    <w:unhideWhenUsed/>
    <w:qFormat/>
    <w:rsid w:val="00CB5C15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47223"/>
    <w:pPr>
      <w:jc w:val="both"/>
    </w:pPr>
    <w:rPr>
      <w:rFonts w:ascii="Arial" w:hAnsi="Arial"/>
      <w:sz w:val="24"/>
    </w:rPr>
  </w:style>
  <w:style w:type="paragraph" w:styleId="Ttulo1">
    <w:name w:val="heading 1"/>
    <w:basedOn w:val="Normal"/>
    <w:link w:val="Ttulo1Car"/>
    <w:uiPriority w:val="9"/>
    <w:qFormat/>
    <w:rsid w:val="00747223"/>
    <w:pPr>
      <w:spacing w:before="220" w:beforeAutospacing="1" w:after="220" w:afterAutospacing="1" w:line="240" w:lineRule="auto"/>
      <w:outlineLvl w:val="0"/>
    </w:pPr>
    <w:rPr>
      <w:rFonts w:eastAsia="Times New Roman" w:cs="Times New Roman"/>
      <w:b/>
      <w:bCs/>
      <w:kern w:val="36"/>
      <w:sz w:val="36"/>
      <w:szCs w:val="48"/>
      <w:lang w:eastAsia="es-CO"/>
    </w:rPr>
  </w:style>
  <w:style w:type="paragraph" w:styleId="Ttulo2">
    <w:name w:val="heading 2"/>
    <w:basedOn w:val="Normal"/>
    <w:link w:val="Ttulo2Car"/>
    <w:uiPriority w:val="9"/>
    <w:qFormat/>
    <w:rsid w:val="00747223"/>
    <w:pPr>
      <w:spacing w:before="100" w:beforeAutospacing="1" w:after="100" w:afterAutospacing="1" w:line="240" w:lineRule="auto"/>
      <w:outlineLvl w:val="1"/>
    </w:pPr>
    <w:rPr>
      <w:rFonts w:eastAsia="Times New Roman" w:cs="Times New Roman"/>
      <w:b/>
      <w:bCs/>
      <w:sz w:val="32"/>
      <w:szCs w:val="36"/>
      <w:lang w:eastAsia="es-CO"/>
    </w:rPr>
  </w:style>
  <w:style w:type="paragraph" w:styleId="Ttulo3">
    <w:name w:val="heading 3"/>
    <w:basedOn w:val="Normal"/>
    <w:link w:val="Ttulo3Car"/>
    <w:uiPriority w:val="9"/>
    <w:qFormat/>
    <w:rsid w:val="00747223"/>
    <w:pPr>
      <w:spacing w:before="100" w:beforeAutospacing="1" w:after="100" w:afterAutospacing="1" w:line="240" w:lineRule="auto"/>
      <w:outlineLvl w:val="2"/>
    </w:pPr>
    <w:rPr>
      <w:rFonts w:eastAsia="Times New Roman" w:cs="Times New Roman"/>
      <w:b/>
      <w:bCs/>
      <w:sz w:val="28"/>
      <w:szCs w:val="27"/>
      <w:lang w:eastAsia="es-CO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747223"/>
    <w:pPr>
      <w:keepNext/>
      <w:keepLines/>
      <w:spacing w:before="320" w:after="120"/>
      <w:outlineLvl w:val="3"/>
    </w:pPr>
    <w:rPr>
      <w:rFonts w:eastAsiaTheme="majorEastAsia" w:cstheme="majorBidi"/>
      <w:b/>
      <w:bCs/>
      <w:iCs/>
      <w:sz w:val="26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47223"/>
    <w:rPr>
      <w:rFonts w:ascii="Arial" w:eastAsia="Times New Roman" w:hAnsi="Arial" w:cs="Times New Roman"/>
      <w:b/>
      <w:bCs/>
      <w:kern w:val="36"/>
      <w:sz w:val="36"/>
      <w:szCs w:val="48"/>
      <w:lang w:eastAsia="es-CO"/>
    </w:rPr>
  </w:style>
  <w:style w:type="character" w:customStyle="1" w:styleId="Ttulo2Car">
    <w:name w:val="Título 2 Car"/>
    <w:basedOn w:val="Fuentedeprrafopredeter"/>
    <w:link w:val="Ttulo2"/>
    <w:uiPriority w:val="9"/>
    <w:rsid w:val="00747223"/>
    <w:rPr>
      <w:rFonts w:ascii="Arial" w:eastAsia="Times New Roman" w:hAnsi="Arial" w:cs="Times New Roman"/>
      <w:b/>
      <w:bCs/>
      <w:sz w:val="32"/>
      <w:szCs w:val="36"/>
      <w:lang w:eastAsia="es-CO"/>
    </w:rPr>
  </w:style>
  <w:style w:type="character" w:customStyle="1" w:styleId="Ttulo3Car">
    <w:name w:val="Título 3 Car"/>
    <w:basedOn w:val="Fuentedeprrafopredeter"/>
    <w:link w:val="Ttulo3"/>
    <w:uiPriority w:val="9"/>
    <w:rsid w:val="00747223"/>
    <w:rPr>
      <w:rFonts w:ascii="Arial" w:eastAsia="Times New Roman" w:hAnsi="Arial" w:cs="Times New Roman"/>
      <w:b/>
      <w:bCs/>
      <w:sz w:val="28"/>
      <w:szCs w:val="27"/>
      <w:lang w:eastAsia="es-CO"/>
    </w:rPr>
  </w:style>
  <w:style w:type="character" w:styleId="Textoennegrita">
    <w:name w:val="Strong"/>
    <w:basedOn w:val="Fuentedeprrafopredeter"/>
    <w:uiPriority w:val="22"/>
    <w:qFormat/>
    <w:rsid w:val="00E71EEC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E71EE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es-CO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E71E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71EEC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BA3FE7"/>
    <w:rPr>
      <w:color w:val="0000FF" w:themeColor="hyperlink"/>
      <w:u w:val="single"/>
    </w:rPr>
  </w:style>
  <w:style w:type="paragraph" w:styleId="Prrafodelista">
    <w:name w:val="List Paragraph"/>
    <w:basedOn w:val="Normal"/>
    <w:uiPriority w:val="34"/>
    <w:qFormat/>
    <w:rsid w:val="00BA3FE7"/>
    <w:pPr>
      <w:spacing w:after="160" w:line="259" w:lineRule="auto"/>
      <w:ind w:left="720"/>
      <w:contextualSpacing/>
    </w:pPr>
    <w:rPr>
      <w:lang w:val="en-US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747223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TDC1">
    <w:name w:val="toc 1"/>
    <w:basedOn w:val="Normal"/>
    <w:next w:val="Normal"/>
    <w:autoRedefine/>
    <w:uiPriority w:val="39"/>
    <w:unhideWhenUsed/>
    <w:rsid w:val="00D2714B"/>
    <w:pPr>
      <w:tabs>
        <w:tab w:val="right" w:leader="dot" w:pos="9350"/>
      </w:tabs>
      <w:spacing w:after="100"/>
    </w:pPr>
    <w:rPr>
      <w:b/>
      <w:noProof/>
    </w:rPr>
  </w:style>
  <w:style w:type="paragraph" w:styleId="TDC3">
    <w:name w:val="toc 3"/>
    <w:basedOn w:val="Normal"/>
    <w:next w:val="Normal"/>
    <w:autoRedefine/>
    <w:uiPriority w:val="39"/>
    <w:unhideWhenUsed/>
    <w:rsid w:val="00747223"/>
    <w:pPr>
      <w:spacing w:after="100"/>
      <w:ind w:left="440"/>
    </w:pPr>
  </w:style>
  <w:style w:type="paragraph" w:styleId="TDC2">
    <w:name w:val="toc 2"/>
    <w:basedOn w:val="Normal"/>
    <w:next w:val="Normal"/>
    <w:autoRedefine/>
    <w:uiPriority w:val="39"/>
    <w:unhideWhenUsed/>
    <w:rsid w:val="00CB5C15"/>
    <w:pPr>
      <w:tabs>
        <w:tab w:val="right" w:leader="dot" w:pos="10070"/>
      </w:tabs>
      <w:spacing w:after="100"/>
      <w:ind w:left="220"/>
    </w:pPr>
    <w:rPr>
      <w:b/>
      <w:noProof/>
    </w:rPr>
  </w:style>
  <w:style w:type="character" w:customStyle="1" w:styleId="Ttulo4Car">
    <w:name w:val="Título 4 Car"/>
    <w:basedOn w:val="Fuentedeprrafopredeter"/>
    <w:link w:val="Ttulo4"/>
    <w:uiPriority w:val="9"/>
    <w:rsid w:val="00747223"/>
    <w:rPr>
      <w:rFonts w:ascii="Arial" w:eastAsiaTheme="majorEastAsia" w:hAnsi="Arial" w:cstheme="majorBidi"/>
      <w:b/>
      <w:bCs/>
      <w:iCs/>
      <w:sz w:val="26"/>
    </w:rPr>
  </w:style>
  <w:style w:type="paragraph" w:styleId="TDC4">
    <w:name w:val="toc 4"/>
    <w:basedOn w:val="Normal"/>
    <w:next w:val="Normal"/>
    <w:autoRedefine/>
    <w:uiPriority w:val="39"/>
    <w:unhideWhenUsed/>
    <w:rsid w:val="00D2714B"/>
    <w:pPr>
      <w:spacing w:after="100"/>
      <w:ind w:left="720"/>
    </w:pPr>
  </w:style>
  <w:style w:type="paragraph" w:styleId="Encabezado">
    <w:name w:val="header"/>
    <w:basedOn w:val="Normal"/>
    <w:link w:val="EncabezadoCar"/>
    <w:uiPriority w:val="99"/>
    <w:unhideWhenUsed/>
    <w:rsid w:val="0006637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66378"/>
    <w:rPr>
      <w:rFonts w:ascii="Arial" w:hAnsi="Arial"/>
      <w:sz w:val="24"/>
    </w:rPr>
  </w:style>
  <w:style w:type="paragraph" w:styleId="Piedepgina">
    <w:name w:val="footer"/>
    <w:basedOn w:val="Normal"/>
    <w:link w:val="PiedepginaCar"/>
    <w:uiPriority w:val="99"/>
    <w:unhideWhenUsed/>
    <w:rsid w:val="0006637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66378"/>
    <w:rPr>
      <w:rFonts w:ascii="Arial" w:hAnsi="Arial"/>
      <w:sz w:val="24"/>
    </w:rPr>
  </w:style>
  <w:style w:type="paragraph" w:styleId="Epgrafe">
    <w:name w:val="caption"/>
    <w:basedOn w:val="Normal"/>
    <w:next w:val="Normal"/>
    <w:uiPriority w:val="35"/>
    <w:unhideWhenUsed/>
    <w:qFormat/>
    <w:rsid w:val="00CB5C15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3434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3.gif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41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10" Type="http://schemas.openxmlformats.org/officeDocument/2006/relationships/hyperlink" Target="http://www.mintic.gov.co/arquitecturati/630/w3-propertyvalue-8114.html" TargetMode="External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5.jp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9.jpeg"/><Relationship Id="rId1" Type="http://schemas.openxmlformats.org/officeDocument/2006/relationships/image" Target="media/image30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9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F654CF3-F2B2-40C0-8590-F974B086DF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</TotalTime>
  <Pages>22</Pages>
  <Words>1883</Words>
  <Characters>10357</Characters>
  <Application>Microsoft Office Word</Application>
  <DocSecurity>0</DocSecurity>
  <Lines>86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Leandro</dc:creator>
  <cp:lastModifiedBy>Leandro</cp:lastModifiedBy>
  <cp:revision>6</cp:revision>
  <dcterms:created xsi:type="dcterms:W3CDTF">2018-06-26T21:24:00Z</dcterms:created>
  <dcterms:modified xsi:type="dcterms:W3CDTF">2018-06-27T15:57:00Z</dcterms:modified>
</cp:coreProperties>
</file>